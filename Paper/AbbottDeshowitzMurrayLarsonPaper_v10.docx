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E89A2D" w14:textId="77777777" w:rsidR="009B1D59" w:rsidRPr="00E14E8D" w:rsidRDefault="00B24836" w:rsidP="009B1D59">
      <w:pPr>
        <w:pStyle w:val="Title1"/>
      </w:pPr>
      <w:bookmarkStart w:id="0" w:name="_Hlk484026499"/>
      <w:bookmarkEnd w:id="0"/>
      <w:r w:rsidRPr="00E14E8D">
        <w:t xml:space="preserve">Detecting, </w:t>
      </w:r>
      <w:r w:rsidR="00BE73A2" w:rsidRPr="00E14E8D">
        <w:t>Mapping</w:t>
      </w:r>
      <w:r w:rsidRPr="00E14E8D">
        <w:t>, and G</w:t>
      </w:r>
      <w:r w:rsidR="001532C0" w:rsidRPr="00E14E8D">
        <w:t>rading</w:t>
      </w:r>
      <w:r w:rsidR="00BE73A2" w:rsidRPr="00E14E8D">
        <w:t xml:space="preserve"> Sidewalks using Street View Images and Secondary Sources</w:t>
      </w:r>
      <w:r w:rsidR="001532C0" w:rsidRPr="00E14E8D">
        <w:t xml:space="preserve"> for the city of Dallas</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74624DF4" w:rsidR="009B1D59" w:rsidRPr="00F06B81" w:rsidRDefault="009B1D59" w:rsidP="00F06B81">
      <w:pPr>
        <w:pStyle w:val="abstract"/>
      </w:pPr>
      <w:r w:rsidRPr="00E14E8D">
        <w:rPr>
          <w:b/>
        </w:rPr>
        <w:t>Abstract.</w:t>
      </w:r>
      <w:r w:rsidRPr="00E14E8D">
        <w:t xml:space="preserve"> </w:t>
      </w:r>
      <w:del w:id="1" w:author="Dennis Murray" w:date="2017-10-27T11:37:00Z">
        <w:r w:rsidR="00AD4E0C" w:rsidRPr="00E14E8D" w:rsidDel="008061F9">
          <w:delText xml:space="preserve">Sidewalks </w:delText>
        </w:r>
        <w:r w:rsidR="00F30199" w:rsidDel="008061F9">
          <w:delText xml:space="preserve">provide </w:delText>
        </w:r>
        <w:r w:rsidR="00AD4E0C" w:rsidRPr="00E14E8D" w:rsidDel="008061F9">
          <w:delText>visitors and residents of municipalities with a means of accessing the resources in the area. However, for individuals with mobility challenges, the mere presence of a sidewalk is often not enough information to determine whether they are able to easily access a point of interest.</w:delText>
        </w:r>
        <w:r w:rsidR="00655127" w:rsidRPr="00E14E8D" w:rsidDel="008061F9">
          <w:delText xml:space="preserve"> </w:delText>
        </w:r>
      </w:del>
      <w:ins w:id="2" w:author="Dennis Murray" w:date="2017-10-27T11:37:00Z">
        <w:del w:id="3" w:author="Alex Deshowitz" w:date="2017-10-30T08:26:00Z">
          <w:r w:rsidR="008061F9" w:rsidDel="004E3367">
            <w:delText xml:space="preserve">The United States Census identified that 19% of the population in 2012 had </w:delText>
          </w:r>
        </w:del>
      </w:ins>
      <w:ins w:id="4" w:author="Dennis Murray" w:date="2017-10-27T11:39:00Z">
        <w:del w:id="5" w:author="Alex Deshowitz" w:date="2017-10-30T08:26:00Z">
          <w:r w:rsidR="008061F9" w:rsidDel="004E3367">
            <w:delText xml:space="preserve">some type of disability, with total citizens with disabilities totaling more than fifty-six million people.  </w:delText>
          </w:r>
        </w:del>
      </w:ins>
      <w:ins w:id="6" w:author="Alex Deshowitz" w:date="2017-10-30T08:02:00Z">
        <w:r w:rsidR="00CA6444">
          <w:t>Today, city planners do not have the means to allocate infrastructure spending</w:t>
        </w:r>
      </w:ins>
      <w:ins w:id="7" w:author="Alex Deshowitz" w:date="2017-10-30T08:05:00Z">
        <w:r w:rsidR="00CA6444">
          <w:t xml:space="preserve"> on areas such as sidewalk improvement</w:t>
        </w:r>
      </w:ins>
      <w:ins w:id="8" w:author="Alex Deshowitz" w:date="2017-10-30T08:02:00Z">
        <w:r w:rsidR="00CA6444">
          <w:t xml:space="preserve"> in an optimal manner. In many situations, the planners and </w:t>
        </w:r>
      </w:ins>
      <w:ins w:id="9" w:author="Alex Deshowitz" w:date="2017-10-30T08:03:00Z">
        <w:r w:rsidR="00CA6444">
          <w:t>infrastructure</w:t>
        </w:r>
      </w:ins>
      <w:ins w:id="10" w:author="Alex Deshowitz" w:date="2017-10-30T08:02:00Z">
        <w:r w:rsidR="00CA6444">
          <w:t xml:space="preserve"> </w:t>
        </w:r>
      </w:ins>
      <w:ins w:id="11" w:author="Alex Deshowitz" w:date="2017-10-30T08:03:00Z">
        <w:r w:rsidR="00CA6444">
          <w:t xml:space="preserve">engineers rely on word of mouth complaints or expensive contractors using Excel spreadsheets to allocate sidewalk infrastructure spending. This paper proposes a framework for optimizing this process and allowing planners to spend in the areas in the most need. </w:t>
        </w:r>
      </w:ins>
      <w:ins w:id="12" w:author="Alex Deshowitz" w:date="2017-10-30T08:07:00Z">
        <w:r w:rsidR="001E62DF">
          <w:t>While sidewalks may not sound like an important aspect of urban development</w:t>
        </w:r>
      </w:ins>
      <w:ins w:id="13" w:author="Alex Deshowitz" w:date="2017-10-30T08:08:00Z">
        <w:r w:rsidR="001E62DF">
          <w:t>, for the mobility challenged</w:t>
        </w:r>
      </w:ins>
      <w:ins w:id="14" w:author="Alex Deshowitz" w:date="2017-10-30T08:09:00Z">
        <w:r w:rsidR="001E62DF">
          <w:t xml:space="preserve"> features such as curb ramps san make the difference between living a normal life or not.</w:t>
        </w:r>
      </w:ins>
      <w:ins w:id="15" w:author="Alex Deshowitz" w:date="2017-10-30T08:26:00Z">
        <w:r w:rsidR="004E3367">
          <w:t xml:space="preserve"> According to the 2012 population census, over 7% of the population suffered from some form of mobility impairment. With baby boomers living longer and technologies advancing, this </w:t>
        </w:r>
      </w:ins>
      <w:ins w:id="16" w:author="Alex Deshowitz" w:date="2017-10-30T08:28:00Z">
        <w:r w:rsidR="004E3367">
          <w:t>proportion</w:t>
        </w:r>
      </w:ins>
      <w:ins w:id="17" w:author="Alex Deshowitz" w:date="2017-10-30T08:26:00Z">
        <w:r w:rsidR="004E3367">
          <w:t xml:space="preserve"> continues to rise at an increasing rate</w:t>
        </w:r>
      </w:ins>
      <w:ins w:id="18" w:author="Alex Deshowitz" w:date="2017-10-30T08:28:00Z">
        <w:r w:rsidR="004E3367">
          <w:t>.</w:t>
        </w:r>
      </w:ins>
      <w:ins w:id="19" w:author="Alex Deshowitz" w:date="2017-10-30T08:09:00Z">
        <w:r w:rsidR="001E62DF">
          <w:t xml:space="preserve"> Additionally, a quality sidewalk infrastructure carries both potential health benefits and </w:t>
        </w:r>
      </w:ins>
      <w:ins w:id="20" w:author="Alex Deshowitz" w:date="2017-10-30T08:11:00Z">
        <w:r w:rsidR="001E62DF">
          <w:t xml:space="preserve">safety improvements for pedestrians and bicyclists. </w:t>
        </w:r>
      </w:ins>
      <w:del w:id="21" w:author="Alex Deshowitz" w:date="2017-10-30T08:08:00Z">
        <w:r w:rsidR="00AD4E0C" w:rsidRPr="00E14E8D" w:rsidDel="001E62DF">
          <w:delText xml:space="preserve">Features such as curb ramps are often much more important in the planning of a route </w:delText>
        </w:r>
      </w:del>
      <w:proofErr w:type="gramStart"/>
      <w:r w:rsidR="00AD4E0C" w:rsidRPr="00E14E8D">
        <w:t>f</w:t>
      </w:r>
      <w:proofErr w:type="gramEnd"/>
      <w:del w:id="22" w:author="Alex Deshowitz" w:date="2017-10-30T08:08:00Z">
        <w:r w:rsidR="00AD4E0C" w:rsidRPr="00E14E8D" w:rsidDel="001E62DF">
          <w:delText>or the mobility challenged</w:delText>
        </w:r>
      </w:del>
      <w:r w:rsidR="00AD4E0C" w:rsidRPr="00E14E8D">
        <w:t>.</w:t>
      </w:r>
      <w:r w:rsidR="00655127" w:rsidRPr="00E14E8D">
        <w:t xml:space="preserve"> </w:t>
      </w:r>
      <w:r w:rsidR="00D1060C" w:rsidRPr="00E14E8D">
        <w:t xml:space="preserve">In this </w:t>
      </w:r>
      <w:r w:rsidR="0012032B">
        <w:t>research</w:t>
      </w:r>
      <w:r w:rsidR="00D1060C" w:rsidRPr="00E14E8D">
        <w:t>,</w:t>
      </w:r>
      <w:ins w:id="23" w:author="Alex Deshowitz" w:date="2017-10-30T08:11:00Z">
        <w:r w:rsidR="001E62DF">
          <w:t xml:space="preserve"> both</w:t>
        </w:r>
      </w:ins>
      <w:r w:rsidR="00D1060C" w:rsidRPr="00E14E8D">
        <w:t xml:space="preserve"> machine learning</w:t>
      </w:r>
      <w:ins w:id="24" w:author="Alex Deshowitz" w:date="2017-10-30T08:11:00Z">
        <w:r w:rsidR="001E62DF">
          <w:t xml:space="preserve"> and deep learning</w:t>
        </w:r>
      </w:ins>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ins w:id="25" w:author="Alex Deshowitz" w:date="2017-10-30T08:28:00Z">
        <w:r w:rsidR="004E3367">
          <w:t xml:space="preserve"> Google</w:t>
        </w:r>
      </w:ins>
      <w:r w:rsidR="0012032B">
        <w:t xml:space="preserve"> “Street View” images.</w:t>
      </w:r>
      <w:del w:id="26" w:author="Alex Deshowitz" w:date="2017-10-30T08:12:00Z">
        <w:r w:rsidR="0012032B" w:rsidDel="001E62DF">
          <w:delText xml:space="preserve"> The data developed from this task would create another layer of geo-coded data that could be added to maps and their metadata</w:delText>
        </w:r>
      </w:del>
      <w:r w:rsidR="0012032B">
        <w:t xml:space="preserve">. </w:t>
      </w:r>
      <w:r w:rsidR="00523499">
        <w:t>The image dataset</w:t>
      </w:r>
      <w:ins w:id="27" w:author="Alex Deshowitz" w:date="2017-10-30T08:12:00Z">
        <w:r w:rsidR="001E62DF">
          <w:t>, which was obtained via a partnership with the University of Maryland’s Project Sidewalk,</w:t>
        </w:r>
      </w:ins>
      <w:r w:rsidR="00523499">
        <w:t xml:space="preserve"> consists of </w:t>
      </w:r>
      <w:del w:id="28" w:author="Dennis Murray" w:date="2017-10-27T11:40:00Z">
        <w:r w:rsidR="00523499" w:rsidDel="003B702D">
          <w:delText xml:space="preserve">XX </w:delText>
        </w:r>
      </w:del>
      <w:ins w:id="29" w:author="Dennis Murray" w:date="2017-10-27T11:40:00Z">
        <w:r w:rsidR="003B702D">
          <w:t xml:space="preserve">18,000 </w:t>
        </w:r>
      </w:ins>
      <w:r w:rsidR="00523499">
        <w:t>panoramic street view images, with a “matching bounding box” dataset that identifies the location of curb cuts. In total, the data consists of more than 40,000 examples of the actual locations of curb ramps as well as locations where curb ramps are expected</w:t>
      </w:r>
      <w:ins w:id="30" w:author="Alex Deshowitz" w:date="2017-10-30T08:12:00Z">
        <w:r w:rsidR="001E62DF">
          <w:t xml:space="preserve"> in the Washington D.C. area</w:t>
        </w:r>
      </w:ins>
      <w:r w:rsidR="00523499">
        <w:t>.</w:t>
      </w:r>
      <w:r w:rsidR="00D1060C" w:rsidRPr="00E14E8D">
        <w:rPr>
          <w:szCs w:val="18"/>
        </w:rPr>
        <w:t xml:space="preserve"> </w:t>
      </w:r>
      <w:r w:rsidR="00523499">
        <w:rPr>
          <w:szCs w:val="18"/>
        </w:rPr>
        <w:t>We used</w:t>
      </w:r>
      <w:del w:id="31" w:author="Alex Deshowitz" w:date="2017-10-30T08:13:00Z">
        <w:r w:rsidR="00523499" w:rsidDel="001E62DF">
          <w:rPr>
            <w:szCs w:val="18"/>
          </w:rPr>
          <w:delText xml:space="preserve"> a convolutional</w:delText>
        </w:r>
      </w:del>
      <w:r w:rsidR="00523499">
        <w:rPr>
          <w:szCs w:val="18"/>
        </w:rPr>
        <w:t xml:space="preserve"> neural network</w:t>
      </w:r>
      <w:ins w:id="32" w:author="Alex Deshowitz" w:date="2017-10-30T08:13:00Z">
        <w:r w:rsidR="001E62DF">
          <w:rPr>
            <w:szCs w:val="18"/>
          </w:rPr>
          <w:t>s</w:t>
        </w:r>
      </w:ins>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ins w:id="33" w:author="Alex Deshowitz" w:date="2017-10-30T08:13:00Z">
        <w:r w:rsidR="001E62DF">
          <w:rPr>
            <w:szCs w:val="18"/>
          </w:rPr>
          <w:t xml:space="preserve">several other machine learning algorithms. </w:t>
        </w:r>
      </w:ins>
      <w:del w:id="34" w:author="Alex Deshowitz" w:date="2017-10-30T08:13:00Z">
        <w:r w:rsidR="00523499" w:rsidDel="001E62DF">
          <w:rPr>
            <w:szCs w:val="18"/>
          </w:rPr>
          <w:delText>a logistic regression model</w:delText>
        </w:r>
      </w:del>
      <w:r w:rsidR="00523499">
        <w:rPr>
          <w:szCs w:val="18"/>
        </w:rPr>
        <w:t>.</w:t>
      </w:r>
      <w:ins w:id="35" w:author="Dennis Murray" w:date="2017-10-27T11:30:00Z">
        <w:r w:rsidR="008061F9">
          <w:rPr>
            <w:szCs w:val="18"/>
          </w:rPr>
          <w:t xml:space="preserve">  The </w:t>
        </w:r>
        <w:del w:id="36" w:author="Alex Deshowitz" w:date="2017-10-30T08:29:00Z">
          <w:r w:rsidR="008061F9" w:rsidDel="00D659F1">
            <w:rPr>
              <w:szCs w:val="18"/>
            </w:rPr>
            <w:delText>Convolutional</w:delText>
          </w:r>
        </w:del>
        <w:r w:rsidR="008061F9">
          <w:rPr>
            <w:szCs w:val="18"/>
          </w:rPr>
          <w:t xml:space="preserve"> Neural Network</w:t>
        </w:r>
      </w:ins>
      <w:ins w:id="37" w:author="Alex Deshowitz" w:date="2017-10-30T08:14:00Z">
        <w:r w:rsidR="001E62DF">
          <w:rPr>
            <w:szCs w:val="18"/>
          </w:rPr>
          <w:t xml:space="preserve"> proved to be the most accurate</w:t>
        </w:r>
      </w:ins>
      <w:ins w:id="38" w:author="Alex Deshowitz" w:date="2017-10-30T08:19:00Z">
        <w:r w:rsidR="004E3367">
          <w:rPr>
            <w:szCs w:val="18"/>
          </w:rPr>
          <w:t xml:space="preserve"> model</w:t>
        </w:r>
      </w:ins>
      <w:ins w:id="39" w:author="Alex Deshowitz" w:date="2017-10-30T08:14:00Z">
        <w:r w:rsidR="001E62DF">
          <w:rPr>
            <w:szCs w:val="18"/>
          </w:rPr>
          <w:t xml:space="preserve"> and </w:t>
        </w:r>
      </w:ins>
      <w:ins w:id="40" w:author="Alex Deshowitz" w:date="2017-10-30T08:19:00Z">
        <w:r w:rsidR="004E3367">
          <w:rPr>
            <w:szCs w:val="18"/>
          </w:rPr>
          <w:t xml:space="preserve">the </w:t>
        </w:r>
      </w:ins>
      <w:ins w:id="41" w:author="Alex Deshowitz" w:date="2017-10-30T08:14:00Z">
        <w:r w:rsidR="001E62DF">
          <w:rPr>
            <w:szCs w:val="18"/>
          </w:rPr>
          <w:t>fastest algorithm to train.</w:t>
        </w:r>
      </w:ins>
      <w:ins w:id="42" w:author="Dennis Murray" w:date="2017-10-27T11:30:00Z">
        <w:r w:rsidR="008061F9">
          <w:rPr>
            <w:szCs w:val="18"/>
          </w:rPr>
          <w:t xml:space="preserve"> </w:t>
        </w:r>
        <w:del w:id="43" w:author="Alex Deshowitz" w:date="2017-10-30T08:14:00Z">
          <w:r w:rsidR="008061F9" w:rsidDel="001E62DF">
            <w:rPr>
              <w:szCs w:val="18"/>
            </w:rPr>
            <w:delText>based approach was more accurate, and faster to tr</w:delText>
          </w:r>
        </w:del>
        <w:del w:id="44" w:author="Alex Deshowitz" w:date="2017-10-30T08:13:00Z">
          <w:r w:rsidR="008061F9" w:rsidDel="001E62DF">
            <w:rPr>
              <w:szCs w:val="18"/>
            </w:rPr>
            <w:delText>ain, than a logistic regression approach</w:delText>
          </w:r>
        </w:del>
        <w:r w:rsidR="008061F9">
          <w:rPr>
            <w:szCs w:val="18"/>
          </w:rPr>
          <w:t xml:space="preserve">.  </w:t>
        </w:r>
        <w:del w:id="45" w:author="Alex Deshowitz" w:date="2017-10-30T08:29:00Z">
          <w:r w:rsidR="008061F9" w:rsidDel="00D659F1">
            <w:rPr>
              <w:szCs w:val="18"/>
            </w:rPr>
            <w:delText xml:space="preserve">The Logistic Regression approach achieved a 67% </w:delText>
          </w:r>
        </w:del>
      </w:ins>
      <w:ins w:id="46" w:author="Dennis Murray" w:date="2017-10-27T11:31:00Z">
        <w:del w:id="47" w:author="Alex Deshowitz" w:date="2017-10-30T08:29:00Z">
          <w:r w:rsidR="008061F9" w:rsidDel="00D659F1">
            <w:rPr>
              <w:szCs w:val="18"/>
            </w:rPr>
            <w:delText>accuracy</w:delText>
          </w:r>
        </w:del>
      </w:ins>
      <w:ins w:id="48" w:author="Dennis Murray" w:date="2017-10-27T11:30:00Z">
        <w:del w:id="49" w:author="Alex Deshowitz" w:date="2017-10-30T08:29:00Z">
          <w:r w:rsidR="008061F9" w:rsidDel="00D659F1">
            <w:rPr>
              <w:szCs w:val="18"/>
            </w:rPr>
            <w:delText xml:space="preserve"> </w:delText>
          </w:r>
        </w:del>
      </w:ins>
      <w:ins w:id="50" w:author="Dennis Murray" w:date="2017-10-27T11:31:00Z">
        <w:del w:id="51" w:author="Alex Deshowitz" w:date="2017-10-30T08:29:00Z">
          <w:r w:rsidR="008061F9" w:rsidDel="00D659F1">
            <w:rPr>
              <w:szCs w:val="18"/>
            </w:rPr>
            <w:delText xml:space="preserve">on the data set, while </w:delText>
          </w:r>
        </w:del>
      </w:ins>
      <w:ins w:id="52" w:author="Alex Deshowitz" w:date="2017-10-30T08:29:00Z">
        <w:r w:rsidR="00D659F1">
          <w:rPr>
            <w:szCs w:val="18"/>
          </w:rPr>
          <w:t>T</w:t>
        </w:r>
      </w:ins>
      <w:ins w:id="53" w:author="Dennis Murray" w:date="2017-10-27T11:31:00Z">
        <w:del w:id="54" w:author="Alex Deshowitz" w:date="2017-10-30T08:29:00Z">
          <w:r w:rsidR="008061F9" w:rsidDel="00D659F1">
            <w:rPr>
              <w:szCs w:val="18"/>
            </w:rPr>
            <w:delText>t</w:delText>
          </w:r>
        </w:del>
        <w:r w:rsidR="008061F9">
          <w:rPr>
            <w:szCs w:val="18"/>
          </w:rPr>
          <w:t>he C</w:t>
        </w:r>
      </w:ins>
      <w:ins w:id="55" w:author="Alex Deshowitz" w:date="2017-10-30T08:30:00Z">
        <w:r w:rsidR="00D659F1">
          <w:rPr>
            <w:szCs w:val="18"/>
          </w:rPr>
          <w:t>onvolutional Neural Network</w:t>
        </w:r>
      </w:ins>
      <w:ins w:id="56" w:author="Dennis Murray" w:date="2017-10-27T11:31:00Z">
        <w:del w:id="57" w:author="Alex Deshowitz" w:date="2017-10-30T08:30:00Z">
          <w:r w:rsidR="008061F9" w:rsidDel="00D659F1">
            <w:rPr>
              <w:szCs w:val="18"/>
            </w:rPr>
            <w:delText>NN</w:delText>
          </w:r>
        </w:del>
        <w:r w:rsidR="008061F9">
          <w:rPr>
            <w:szCs w:val="18"/>
          </w:rPr>
          <w:t xml:space="preserve"> approach achieved an </w:t>
        </w:r>
      </w:ins>
      <w:ins w:id="58" w:author="Alex Deshowitz" w:date="2017-10-30T08:14:00Z">
        <w:r w:rsidR="001E62DF">
          <w:rPr>
            <w:szCs w:val="18"/>
          </w:rPr>
          <w:t>83%</w:t>
        </w:r>
      </w:ins>
      <w:ins w:id="59" w:author="Alex Deshowitz" w:date="2017-10-30T08:30:00Z">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 more data from Project Sidewalk and update these values.</w:t>
        </w:r>
      </w:ins>
      <w:ins w:id="60" w:author="Dennis Murray" w:date="2017-10-27T11:31:00Z">
        <w:del w:id="61" w:author="Alex Deshowitz" w:date="2017-10-30T08:14:00Z">
          <w:r w:rsidR="008061F9" w:rsidDel="001E62DF">
            <w:rPr>
              <w:szCs w:val="18"/>
            </w:rPr>
            <w:delText>80</w:delText>
          </w:r>
        </w:del>
        <w:r w:rsidR="008061F9">
          <w:rPr>
            <w:szCs w:val="18"/>
          </w:rPr>
          <w:t>%</w:t>
        </w:r>
        <w:del w:id="62" w:author="Alex Deshowitz" w:date="2017-10-30T08:30:00Z">
          <w:r w:rsidR="008061F9" w:rsidDel="00D659F1">
            <w:rPr>
              <w:szCs w:val="18"/>
            </w:rPr>
            <w:delText xml:space="preserve"> accuracy</w:delText>
          </w:r>
        </w:del>
      </w:ins>
      <w:ins w:id="63" w:author="Dennis Murray" w:date="2017-10-27T11:32:00Z">
        <w:del w:id="64" w:author="Alex Deshowitz" w:date="2017-10-30T08:30:00Z">
          <w:r w:rsidR="008061F9" w:rsidDel="00D659F1">
            <w:rPr>
              <w:szCs w:val="18"/>
            </w:rPr>
            <w:delText xml:space="preserve"> in classification of a cropped image</w:delText>
          </w:r>
        </w:del>
      </w:ins>
      <w:ins w:id="65" w:author="Dennis Murray" w:date="2017-10-27T11:31:00Z">
        <w:r w:rsidR="008061F9">
          <w:rPr>
            <w:szCs w:val="18"/>
          </w:rPr>
          <w:t xml:space="preserve">. </w:t>
        </w:r>
      </w:ins>
      <w:ins w:id="66" w:author="Alex Deshowitz" w:date="2017-10-30T08:21:00Z">
        <w:r w:rsidR="004E3367">
          <w:rPr>
            <w:szCs w:val="18"/>
          </w:rPr>
          <w:t xml:space="preserve">This model acted as proof that we could accurately identify poor cuts in sidewalks for municipalities. However, the next logical step was to design a model that could identify </w:t>
        </w:r>
      </w:ins>
      <w:ins w:id="67" w:author="Alex Deshowitz" w:date="2017-10-30T08:32:00Z">
        <w:r w:rsidR="00AE1626">
          <w:rPr>
            <w:szCs w:val="18"/>
          </w:rPr>
          <w:t xml:space="preserve">poor </w:t>
        </w:r>
      </w:ins>
      <w:ins w:id="68" w:author="Alex Deshowitz" w:date="2017-10-30T08:21:00Z">
        <w:r w:rsidR="004E3367">
          <w:rPr>
            <w:szCs w:val="18"/>
          </w:rPr>
          <w:t xml:space="preserve">curbs from entire images rather than bounding box coordinates.  Using the </w:t>
        </w:r>
        <w:proofErr w:type="spellStart"/>
        <w:r w:rsidR="004E3367">
          <w:rPr>
            <w:szCs w:val="18"/>
          </w:rPr>
          <w:t>TensorFlow</w:t>
        </w:r>
        <w:proofErr w:type="spellEnd"/>
        <w:r w:rsidR="004E3367">
          <w:rPr>
            <w:szCs w:val="18"/>
          </w:rPr>
          <w:t xml:space="preserve"> Object Detection API, we were able to construct a model that could </w:t>
        </w:r>
      </w:ins>
      <w:ins w:id="69" w:author="Alex Deshowitz" w:date="2017-10-30T08:22:00Z">
        <w:r w:rsidR="004E3367">
          <w:rPr>
            <w:szCs w:val="18"/>
          </w:rPr>
          <w:t>accurately</w:t>
        </w:r>
      </w:ins>
      <w:ins w:id="70" w:author="Alex Deshowitz" w:date="2017-10-30T08:21:00Z">
        <w:r w:rsidR="004E3367">
          <w:rPr>
            <w:szCs w:val="18"/>
          </w:rPr>
          <w:t xml:space="preserve"> </w:t>
        </w:r>
      </w:ins>
      <w:ins w:id="71" w:author="Alex Deshowitz" w:date="2017-10-30T08:22:00Z">
        <w:r w:rsidR="004E3367">
          <w:rPr>
            <w:szCs w:val="18"/>
          </w:rPr>
          <w:t xml:space="preserve">identify whether a curb contained a proper cut or not. With this proof of concept model, a municipality would be able to load all </w:t>
        </w:r>
        <w:proofErr w:type="spellStart"/>
        <w:r w:rsidR="004E3367">
          <w:rPr>
            <w:szCs w:val="18"/>
          </w:rPr>
          <w:t>StreetView</w:t>
        </w:r>
        <w:proofErr w:type="spellEnd"/>
        <w:r w:rsidR="004E3367">
          <w:rPr>
            <w:szCs w:val="18"/>
          </w:rPr>
          <w:t xml:space="preserve"> data into the model and determine whether areas of improvement exist. This data can then be combined with traffic data to determine project priority and ranking. For further research, we leave implementation and data layering as an area of further exploration.</w:t>
        </w:r>
      </w:ins>
      <w:ins w:id="72" w:author="Dennis Murray" w:date="2017-10-27T11:31:00Z">
        <w:r w:rsidR="008061F9">
          <w:rPr>
            <w:szCs w:val="18"/>
          </w:rPr>
          <w:t xml:space="preserve"> </w:t>
        </w:r>
        <w:commentRangeStart w:id="73"/>
        <w:del w:id="74" w:author="Alex Deshowitz" w:date="2017-10-30T08:20:00Z">
          <w:r w:rsidR="008061F9" w:rsidDel="004E3367">
            <w:rPr>
              <w:szCs w:val="18"/>
            </w:rPr>
            <w:delText xml:space="preserve">A further step was taken to train </w:delText>
          </w:r>
        </w:del>
      </w:ins>
      <w:ins w:id="75" w:author="Dennis Murray" w:date="2017-10-27T11:33:00Z">
        <w:del w:id="76" w:author="Alex Deshowitz" w:date="2017-10-30T08:20:00Z">
          <w:r w:rsidR="008061F9" w:rsidDel="004E3367">
            <w:rPr>
              <w:szCs w:val="18"/>
            </w:rPr>
            <w:delText>a TensorFlow object detection algorithm to find curb ramps within the broader panoramic StreetView image.</w:delText>
          </w:r>
        </w:del>
      </w:ins>
      <w:commentRangeEnd w:id="73"/>
      <w:ins w:id="77" w:author="Dennis Murray" w:date="2017-10-27T11:35:00Z">
        <w:del w:id="78" w:author="Alex Deshowitz" w:date="2017-10-30T08:20:00Z">
          <w:r w:rsidR="008061F9" w:rsidDel="004E3367">
            <w:rPr>
              <w:rStyle w:val="CommentReference"/>
            </w:rPr>
            <w:commentReference w:id="73"/>
          </w:r>
        </w:del>
      </w:ins>
      <w:ins w:id="79" w:author="Dennis Murray" w:date="2017-10-27T14:51:00Z">
        <w:del w:id="80" w:author="Alex Deshowitz" w:date="2017-10-30T08:20:00Z">
          <w:r w:rsidR="00CB33D6" w:rsidDel="004E3367">
            <w:rPr>
              <w:szCs w:val="18"/>
            </w:rPr>
            <w:delText xml:space="preserve">  Based on the outcomes of the modeling, a novel qualitative scoring model called QSI (Quality Sidewalk Index) was developed to provide information about the availability of curb cuts on a block by block basis within a city.</w:delText>
          </w:r>
        </w:del>
      </w:ins>
    </w:p>
    <w:p w14:paraId="06DE050B" w14:textId="77777777" w:rsidR="009B1D59" w:rsidRPr="00E14E8D" w:rsidRDefault="009B1D59" w:rsidP="009B1D59">
      <w:pPr>
        <w:pStyle w:val="heading10"/>
      </w:pPr>
      <w:r w:rsidRPr="00E14E8D">
        <w:lastRenderedPageBreak/>
        <w:t xml:space="preserve">1   </w:t>
      </w:r>
      <w:commentRangeStart w:id="81"/>
      <w:r w:rsidRPr="00E14E8D">
        <w:t>Introduction</w:t>
      </w:r>
      <w:commentRangeEnd w:id="81"/>
      <w:r w:rsidR="00F30199">
        <w:rPr>
          <w:rStyle w:val="CommentReference"/>
          <w:b w:val="0"/>
        </w:rPr>
        <w:commentReference w:id="81"/>
      </w:r>
    </w:p>
    <w:p w14:paraId="5DA41EA8" w14:textId="6E49874D" w:rsidR="004E3B12" w:rsidRDefault="001B0362" w:rsidP="004E3B12">
      <w:pPr>
        <w:tabs>
          <w:tab w:val="left" w:pos="180"/>
        </w:tabs>
        <w:ind w:firstLine="0"/>
        <w:rPr>
          <w:ins w:id="82" w:author="Alex Deshowitz" w:date="2017-10-30T10:14:00Z"/>
        </w:rPr>
        <w:pPrChange w:id="83" w:author="Alex Deshowitz" w:date="2017-10-30T08:45:00Z">
          <w:pPr>
            <w:tabs>
              <w:tab w:val="left" w:pos="180"/>
            </w:tabs>
            <w:ind w:firstLine="230"/>
          </w:pPr>
        </w:pPrChange>
      </w:pPr>
      <w:ins w:id="84" w:author="Alex Deshowitz" w:date="2017-10-30T08:53:00Z">
        <w:r>
          <w:tab/>
        </w:r>
      </w:ins>
      <w:ins w:id="85" w:author="Alex Deshowitz" w:date="2017-10-30T08:46:00Z">
        <w:r w:rsidR="004E3B12">
          <w:t>Municipalities across the United Stat</w:t>
        </w:r>
        <w:r w:rsidR="002D1B14">
          <w:t xml:space="preserve">es continue to struggle </w:t>
        </w:r>
      </w:ins>
      <w:ins w:id="86" w:author="Alex Deshowitz" w:date="2017-10-30T08:58:00Z">
        <w:r w:rsidR="002D1B14">
          <w:t>to</w:t>
        </w:r>
      </w:ins>
      <w:ins w:id="87" w:author="Alex Deshowitz" w:date="2017-10-30T08:46:00Z">
        <w:r w:rsidR="004E3B12">
          <w:t xml:space="preserve"> proper</w:t>
        </w:r>
      </w:ins>
      <w:ins w:id="88" w:author="Alex Deshowitz" w:date="2017-10-30T08:58:00Z">
        <w:r w:rsidR="002D1B14">
          <w:t>ly</w:t>
        </w:r>
      </w:ins>
      <w:ins w:id="89" w:author="Alex Deshowitz" w:date="2017-10-30T08:46:00Z">
        <w:r w:rsidR="002D1B14">
          <w:t xml:space="preserve"> </w:t>
        </w:r>
      </w:ins>
      <w:ins w:id="90" w:author="Alex Deshowitz" w:date="2017-10-30T09:51:00Z">
        <w:r w:rsidR="004D137A">
          <w:t>allocate infrastructure</w:t>
        </w:r>
      </w:ins>
      <w:ins w:id="91" w:author="Alex Deshowitz" w:date="2017-10-30T08:46:00Z">
        <w:r w:rsidR="004E3B12">
          <w:t xml:space="preserve"> spending.  Sidewalks represent a unique case, because they are used by nearly all members of society and collecting data on inconsistencies and risks lies in the hands of those who </w:t>
        </w:r>
      </w:ins>
      <w:ins w:id="92" w:author="Alex Deshowitz" w:date="2017-10-30T08:48:00Z">
        <w:r w:rsidR="004E3B12">
          <w:t>use these amenities.</w:t>
        </w:r>
      </w:ins>
      <w:ins w:id="93" w:author="Alex Deshowitz" w:date="2017-10-30T08:53:00Z">
        <w:r>
          <w:t xml:space="preserve"> In other words, word of mouth remains the primary, </w:t>
        </w:r>
      </w:ins>
      <w:ins w:id="94" w:author="Alex Deshowitz" w:date="2017-10-30T10:05:00Z">
        <w:r w:rsidR="00ED5C09">
          <w:t>although</w:t>
        </w:r>
      </w:ins>
      <w:ins w:id="95" w:author="Alex Deshowitz" w:date="2017-10-30T09:51:00Z">
        <w:r w:rsidR="004D137A">
          <w:t xml:space="preserve"> often</w:t>
        </w:r>
      </w:ins>
      <w:ins w:id="96" w:author="Alex Deshowitz" w:date="2017-10-30T08:53:00Z">
        <w:r>
          <w:t xml:space="preserve"> biased, source of information.</w:t>
        </w:r>
      </w:ins>
      <w:ins w:id="97" w:author="Alex Deshowitz" w:date="2017-10-30T08:50:00Z">
        <w:r w:rsidR="004E3B12">
          <w:t xml:space="preserve"> Many cities, such as the city of Dallas hire expensive contractors who rely on Excel spreadsheets to derive insight. With open source algorithms and increased compute speed, there are new possibilities </w:t>
        </w:r>
      </w:ins>
      <w:ins w:id="98" w:author="Alex Deshowitz" w:date="2017-10-30T11:53:00Z">
        <w:r w:rsidR="008362EF">
          <w:t>for</w:t>
        </w:r>
      </w:ins>
      <w:ins w:id="99" w:author="Alex Deshowitz" w:date="2017-10-30T08:50:00Z">
        <w:r w:rsidR="004E3B12">
          <w:t xml:space="preserve"> solving these pro</w:t>
        </w:r>
      </w:ins>
      <w:ins w:id="100" w:author="Alex Deshowitz" w:date="2017-10-30T08:52:00Z">
        <w:r w:rsidR="004E3B12">
          <w:t>blems for cities across the U.S. in a cost efficient manner that provides the optimal benefit to the users.</w:t>
        </w:r>
      </w:ins>
      <w:ins w:id="101" w:author="Alex Deshowitz" w:date="2017-10-30T08:59:00Z">
        <w:r w:rsidR="001D1E48">
          <w:t xml:space="preserve"> </w:t>
        </w:r>
      </w:ins>
      <w:ins w:id="102" w:author="Alex Deshowitz" w:date="2017-10-30T09:52:00Z">
        <w:r w:rsidR="009A30EB">
          <w:t xml:space="preserve">There have been numerous sources of funding for sidewalks approved at both </w:t>
        </w:r>
      </w:ins>
      <w:ins w:id="103" w:author="Alex Deshowitz" w:date="2017-10-30T09:57:00Z">
        <w:r w:rsidR="009A30EB">
          <w:t>federal and</w:t>
        </w:r>
        <w:r w:rsidR="000C489F">
          <w:t xml:space="preserve"> local </w:t>
        </w:r>
      </w:ins>
      <w:ins w:id="104" w:author="Alex Deshowitz" w:date="2017-10-30T11:46:00Z">
        <w:r w:rsidR="000C489F">
          <w:t xml:space="preserve">levels </w:t>
        </w:r>
      </w:ins>
      <w:ins w:id="105" w:author="Alex Deshowitz" w:date="2017-10-30T09:57:00Z">
        <w:r w:rsidR="009A30EB">
          <w:t xml:space="preserve">over the past 10 years.  One of the more notable programs was the </w:t>
        </w:r>
      </w:ins>
      <w:ins w:id="106" w:author="Alex Deshowitz" w:date="2017-10-30T09:58:00Z">
        <w:r w:rsidR="009A30EB">
          <w:t>American Recovery and Reinvestment Act of 2009</w:t>
        </w:r>
      </w:ins>
      <w:ins w:id="107" w:author="Alex Deshowitz" w:date="2017-10-30T10:03:00Z">
        <w:r w:rsidR="008C24B4">
          <w:t>[27]</w:t>
        </w:r>
      </w:ins>
      <w:ins w:id="108" w:author="Alex Deshowitz" w:date="2017-10-30T10:00:00Z">
        <w:r w:rsidR="009A30EB">
          <w:t>, which allocated over $1 billion to municipal infrastructure spending.</w:t>
        </w:r>
      </w:ins>
      <w:ins w:id="109" w:author="Alex Deshowitz" w:date="2017-10-30T10:03:00Z">
        <w:r w:rsidR="008C24B4">
          <w:t xml:space="preserve"> However, this program has been dubbed by many as the sidewalk to nowhere due to the construction of sidewalks t</w:t>
        </w:r>
        <w:r w:rsidR="00ED5C09">
          <w:t>hat literally l</w:t>
        </w:r>
      </w:ins>
      <w:ins w:id="110" w:author="Alex Deshowitz" w:date="2017-10-30T10:13:00Z">
        <w:r w:rsidR="00ED5C09">
          <w:t>ead into ditches and canals.</w:t>
        </w:r>
      </w:ins>
    </w:p>
    <w:p w14:paraId="51CAF229" w14:textId="77777777" w:rsidR="008362EF" w:rsidRDefault="005E0D75" w:rsidP="005E0D75">
      <w:pPr>
        <w:tabs>
          <w:tab w:val="left" w:pos="180"/>
        </w:tabs>
        <w:ind w:firstLine="0"/>
        <w:rPr>
          <w:ins w:id="111" w:author="Alex Deshowitz" w:date="2017-10-30T11:57:00Z"/>
        </w:rPr>
        <w:pPrChange w:id="112" w:author="Alex Deshowitz" w:date="2017-10-30T10:16:00Z">
          <w:pPr>
            <w:tabs>
              <w:tab w:val="left" w:pos="180"/>
            </w:tabs>
            <w:ind w:firstLine="230"/>
          </w:pPr>
        </w:pPrChange>
      </w:pPr>
      <w:ins w:id="113" w:author="Alex Deshowitz" w:date="2017-10-30T10:14:00Z">
        <w:r>
          <w:tab/>
          <w:t>The optimal allocation of infrastructure spending</w:t>
        </w:r>
      </w:ins>
      <w:ins w:id="114" w:author="Alex Deshowitz" w:date="2017-10-30T11:47:00Z">
        <w:r w:rsidR="00CF16AF">
          <w:t xml:space="preserve"> on sidewalks</w:t>
        </w:r>
      </w:ins>
      <w:ins w:id="115" w:author="Alex Deshowitz" w:date="2017-10-30T10:14:00Z">
        <w:r>
          <w:t xml:space="preserve"> may sound like a sm</w:t>
        </w:r>
        <w:r w:rsidR="008362EF">
          <w:t>all matter.  However</w:t>
        </w:r>
        <w:r>
          <w:t xml:space="preserve">, according to the U.S. census bureau, </w:t>
        </w:r>
      </w:ins>
      <w:ins w:id="116" w:author="Alex Deshowitz" w:date="2017-10-30T10:15:00Z">
        <w:r>
          <w:t xml:space="preserve">over 7% of </w:t>
        </w:r>
        <w:r w:rsidR="008362EF">
          <w:t xml:space="preserve">the U.S. population </w:t>
        </w:r>
      </w:ins>
      <w:ins w:id="117" w:author="Alex Deshowitz" w:date="2017-10-30T11:54:00Z">
        <w:r w:rsidR="008362EF">
          <w:t>has some form of mobility impairment and only 17% of those who are mobility impaired are employed</w:t>
        </w:r>
      </w:ins>
      <w:ins w:id="118" w:author="Alex Deshowitz" w:date="2017-10-30T10:15:00Z">
        <w:r>
          <w:t>, the problem is not small. In fact with the aging of the U.S. population, this</w:t>
        </w:r>
      </w:ins>
      <w:ins w:id="119" w:author="Alex Deshowitz" w:date="2017-10-30T10:16:00Z">
        <w:r>
          <w:t xml:space="preserve"> issue continues to rise in importance. </w:t>
        </w:r>
      </w:ins>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ins w:id="120" w:author="Alex Deshowitz" w:date="2017-10-30T10:16:00Z">
        <w:r>
          <w:t>quality sidewalk</w:t>
        </w:r>
      </w:ins>
      <w:ins w:id="121" w:author="Alex Deshowitz" w:date="2017-10-30T10:17:00Z">
        <w:r>
          <w:t xml:space="preserve"> </w:t>
        </w:r>
      </w:ins>
      <w:del w:id="122" w:author="Alex Deshowitz" w:date="2017-10-30T10:16:00Z">
        <w:r w:rsidR="00655127" w:rsidRPr="00E14E8D" w:rsidDel="005E0D75">
          <w:delText xml:space="preserve">sidewalks </w:delText>
        </w:r>
        <w:r w:rsidR="00D16969" w:rsidRPr="00E14E8D" w:rsidDel="005E0D75">
          <w:delText>with quality</w:delText>
        </w:r>
        <w:r w:rsidR="00655127" w:rsidRPr="00E14E8D" w:rsidDel="005E0D75">
          <w:delText xml:space="preserve"> curb </w:delText>
        </w:r>
      </w:del>
      <w:r w:rsidR="00655127" w:rsidRPr="00E14E8D">
        <w:t>ramps represent</w:t>
      </w:r>
      <w:r w:rsidR="00D16969" w:rsidRPr="00E14E8D">
        <w:t>s</w:t>
      </w:r>
      <w:r w:rsidR="00655127" w:rsidRPr="00E14E8D">
        <w:t xml:space="preserve"> a necessity in navigating a city or urban environment. In the absence of</w:t>
      </w:r>
      <w:ins w:id="123" w:author="Alex Deshowitz" w:date="2017-10-30T11:55:00Z">
        <w:r w:rsidR="008362EF">
          <w:t xml:space="preserve"> </w:t>
        </w:r>
      </w:ins>
      <w:del w:id="124" w:author="Alex Deshowitz" w:date="2017-10-30T11:55:00Z">
        <w:r w:rsidR="00655127" w:rsidRPr="00E14E8D" w:rsidDel="008362EF">
          <w:delText xml:space="preserve"> </w:delText>
        </w:r>
      </w:del>
      <w:ins w:id="125" w:author="Alex Deshowitz" w:date="2017-10-30T11:48:00Z">
        <w:r w:rsidR="0027304D">
          <w:t>proper documentation,</w:t>
        </w:r>
      </w:ins>
      <w:ins w:id="126" w:author="Alex Deshowitz" w:date="2017-10-30T11:55:00Z">
        <w:r w:rsidR="008362EF">
          <w:t xml:space="preserve"> </w:t>
        </w:r>
      </w:ins>
      <w:del w:id="127" w:author="Alex Deshowitz" w:date="2017-10-30T11:48:00Z">
        <w:r w:rsidR="00D16969" w:rsidRPr="00E14E8D" w:rsidDel="0027304D">
          <w:delText>this information</w:delText>
        </w:r>
        <w:r w:rsidR="00655127" w:rsidRPr="00E14E8D" w:rsidDel="0027304D">
          <w:delText xml:space="preserve"> </w:delText>
        </w:r>
      </w:del>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 xml:space="preserve">Without this </w:t>
      </w:r>
      <w:ins w:id="128" w:author="Dennis Murray" w:date="2017-10-27T14:52:00Z">
        <w:del w:id="129" w:author="Alex Deshowitz" w:date="2017-10-30T11:55:00Z">
          <w:r w:rsidR="00CB33D6" w:rsidDel="008362EF">
            <w:delText xml:space="preserve">navigability </w:delText>
          </w:r>
        </w:del>
      </w:ins>
      <w:r w:rsidR="0069020A" w:rsidRPr="00E14E8D">
        <w:t>knowledge</w:t>
      </w:r>
      <w:ins w:id="130" w:author="Alex Deshowitz" w:date="2017-10-30T11:55:00Z">
        <w:r w:rsidR="008362EF">
          <w:t xml:space="preserve"> of </w:t>
        </w:r>
      </w:ins>
      <w:ins w:id="131" w:author="Alex Deshowitz" w:date="2017-10-30T11:57:00Z">
        <w:r w:rsidR="008362EF">
          <w:t>navigability</w:t>
        </w:r>
      </w:ins>
      <w:r w:rsidR="0069020A" w:rsidRPr="00E14E8D">
        <w:t xml:space="preserve">, a wheelchair user may </w:t>
      </w:r>
      <w:del w:id="132" w:author="Dennis Murray" w:date="2017-10-27T14:53:00Z">
        <w:r w:rsidR="0069020A" w:rsidRPr="00E14E8D" w:rsidDel="00CB33D6">
          <w:delText xml:space="preserve">be required </w:delText>
        </w:r>
      </w:del>
      <w:ins w:id="133" w:author="Dennis Murray" w:date="2017-10-27T14:53:00Z">
        <w:r w:rsidR="00CB33D6">
          <w:t xml:space="preserve">choose </w:t>
        </w:r>
      </w:ins>
      <w:r w:rsidR="0069020A" w:rsidRPr="00E14E8D">
        <w:t>to take much longer routes</w:t>
      </w:r>
      <w:ins w:id="134" w:author="Alex Deshowitz" w:date="2017-10-30T10:17:00Z">
        <w:r>
          <w:t>,</w:t>
        </w:r>
      </w:ins>
      <w:ins w:id="135" w:author="Alex Deshowitz" w:date="2017-10-30T10:18:00Z">
        <w:r>
          <w:t xml:space="preserve"> </w:t>
        </w:r>
      </w:ins>
      <w:ins w:id="136" w:author="Dennis Murray" w:date="2017-10-27T14:53:00Z">
        <w:del w:id="137" w:author="Alex Deshowitz" w:date="2017-10-30T10:17:00Z">
          <w:r w:rsidR="00CB33D6" w:rsidDel="005E0D75">
            <w:delText xml:space="preserve"> or </w:delText>
          </w:r>
        </w:del>
        <w:del w:id="138" w:author="Alex Deshowitz" w:date="2017-10-30T10:18:00Z">
          <w:r w:rsidR="00CB33D6" w:rsidDel="005E0D75">
            <w:delText>could</w:delText>
          </w:r>
        </w:del>
      </w:ins>
      <w:del w:id="139" w:author="Alex Deshowitz" w:date="2017-10-30T10:18:00Z">
        <w:r w:rsidR="00D16969" w:rsidRPr="00E14E8D" w:rsidDel="005E0D75">
          <w:delText xml:space="preserve">, </w:delText>
        </w:r>
      </w:del>
      <w:del w:id="140" w:author="Dennis Murray" w:date="2017-10-27T14:53:00Z">
        <w:r w:rsidR="00D16969" w:rsidRPr="00E14E8D" w:rsidDel="00CB33D6">
          <w:delText>may</w:delText>
        </w:r>
      </w:del>
      <w:del w:id="141" w:author="Alex Deshowitz" w:date="2017-10-30T10:18:00Z">
        <w:r w:rsidR="00D16969" w:rsidRPr="00E14E8D" w:rsidDel="005E0D75">
          <w:delText xml:space="preserve"> </w:delText>
        </w:r>
      </w:del>
      <w:r w:rsidR="00D16969" w:rsidRPr="00E14E8D">
        <w:t>sustain serious injuries</w:t>
      </w:r>
      <w:ins w:id="142" w:author="Dennis Murray" w:date="2017-10-27T14:53:00Z">
        <w:del w:id="143" w:author="Alex Deshowitz" w:date="2017-10-30T10:18:00Z">
          <w:r w:rsidR="00CB33D6" w:rsidDel="005E0D75">
            <w:delText xml:space="preserve"> on a route without ramps</w:delText>
          </w:r>
        </w:del>
      </w:ins>
      <w:r w:rsidR="00D16969" w:rsidRPr="00E14E8D">
        <w:t>, or</w:t>
      </w:r>
      <w:del w:id="144" w:author="Alex Deshowitz" w:date="2017-10-30T10:18:00Z">
        <w:r w:rsidR="00D16969" w:rsidRPr="00E14E8D" w:rsidDel="005E0D75">
          <w:delText xml:space="preserve"> may</w:delText>
        </w:r>
      </w:del>
      <w:r w:rsidR="00D16969" w:rsidRPr="00E14E8D">
        <w:t xml:space="preserve"> choose not to travel at all</w:t>
      </w:r>
      <w:r w:rsidR="0069020A" w:rsidRPr="00E14E8D">
        <w:t>.</w:t>
      </w:r>
    </w:p>
    <w:p w14:paraId="3E0AB53C" w14:textId="223DEA49" w:rsidR="00D0674A" w:rsidRDefault="008362EF" w:rsidP="005E0D75">
      <w:pPr>
        <w:tabs>
          <w:tab w:val="left" w:pos="180"/>
        </w:tabs>
        <w:ind w:firstLine="0"/>
        <w:rPr>
          <w:ins w:id="145" w:author="Alex Deshowitz" w:date="2017-10-30T10:19:00Z"/>
        </w:rPr>
        <w:pPrChange w:id="146" w:author="Alex Deshowitz" w:date="2017-10-30T10:16:00Z">
          <w:pPr>
            <w:tabs>
              <w:tab w:val="left" w:pos="180"/>
            </w:tabs>
            <w:ind w:firstLine="230"/>
          </w:pPr>
        </w:pPrChange>
      </w:pPr>
      <w:ins w:id="147" w:author="Alex Deshowitz" w:date="2017-10-30T11:57:00Z">
        <w:r>
          <w:tab/>
          <w:t>In addition to the mobility challenged, quality sidewalks and curb cuts aid in the safety o</w:t>
        </w:r>
        <w:r w:rsidR="00954E7E">
          <w:t>f pedestrians and cyclists</w:t>
        </w:r>
      </w:ins>
      <w:ins w:id="148" w:author="Alex Deshowitz" w:date="2017-10-30T12:05:00Z">
        <w:r w:rsidR="00954E7E">
          <w:t xml:space="preserve">. Also, </w:t>
        </w:r>
      </w:ins>
      <w:ins w:id="149" w:author="Alex Deshowitz" w:date="2017-10-30T11:57:00Z">
        <w:r>
          <w:t xml:space="preserve">according to the CDC, </w:t>
        </w:r>
      </w:ins>
      <w:ins w:id="150" w:author="Alex Deshowitz" w:date="2017-10-30T12:05:00Z">
        <w:r w:rsidR="00954E7E">
          <w:t xml:space="preserve">sidewalks </w:t>
        </w:r>
      </w:ins>
      <w:ins w:id="151" w:author="Alex Deshowitz" w:date="2017-10-30T11:57:00Z">
        <w:r>
          <w:t>can help curb obesity trends in urban areas.</w:t>
        </w:r>
      </w:ins>
      <w:ins w:id="152" w:author="Alex Deshowitz" w:date="2017-10-30T11:59:00Z">
        <w:r>
          <w:t xml:space="preserve"> In 2015, 5,376 pedestrians</w:t>
        </w:r>
      </w:ins>
      <w:ins w:id="153" w:author="Alex Deshowitz" w:date="2017-10-30T12:00:00Z">
        <w:r>
          <w:t xml:space="preserve"> and </w:t>
        </w:r>
        <w:r>
          <w:t>818 bicyclists</w:t>
        </w:r>
      </w:ins>
      <w:ins w:id="154" w:author="Alex Deshowitz" w:date="2017-10-30T11:59:00Z">
        <w:r>
          <w:t xml:space="preserve"> were killed in vehicle-related incidents</w:t>
        </w:r>
      </w:ins>
      <w:ins w:id="155" w:author="Alex Deshowitz" w:date="2017-10-30T12:00:00Z">
        <w:r>
          <w:t xml:space="preserve">.  With drivers becoming increasingly distracted, having well-designated curb cuts and quality sidewalks for non-vehicular modes of </w:t>
        </w:r>
      </w:ins>
      <w:ins w:id="156" w:author="Alex Deshowitz" w:date="2017-10-30T12:01:00Z">
        <w:r>
          <w:t xml:space="preserve">transportation will help curb </w:t>
        </w:r>
        <w:r w:rsidR="00954E7E">
          <w:t>the impact of these incidents.</w:t>
        </w:r>
      </w:ins>
      <w:ins w:id="157" w:author="Alex Deshowitz" w:date="2017-10-30T12:06:00Z">
        <w:r w:rsidR="00954E7E">
          <w:t xml:space="preserve"> On the health front, the CDC has declared the obesity problem in America to be an epidemic.  With lifestyles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ins>
      <w:del w:id="158" w:author="Alex Deshowitz" w:date="2017-10-30T11:50:00Z">
        <w:r w:rsidR="00D16969" w:rsidRPr="00E14E8D" w:rsidDel="00D0674A">
          <w:delText xml:space="preserve"> </w:delText>
        </w:r>
      </w:del>
    </w:p>
    <w:p w14:paraId="40B1258C" w14:textId="3A586B2E" w:rsidR="00530A91" w:rsidRPr="00E14E8D" w:rsidDel="008362EF" w:rsidRDefault="005E0D75" w:rsidP="005E0D75">
      <w:pPr>
        <w:tabs>
          <w:tab w:val="left" w:pos="180"/>
        </w:tabs>
        <w:ind w:firstLine="0"/>
        <w:rPr>
          <w:del w:id="159" w:author="Alex Deshowitz" w:date="2017-10-30T11:57:00Z"/>
        </w:rPr>
        <w:pPrChange w:id="160" w:author="Alex Deshowitz" w:date="2017-10-30T10:16:00Z">
          <w:pPr>
            <w:tabs>
              <w:tab w:val="left" w:pos="180"/>
            </w:tabs>
            <w:ind w:firstLine="230"/>
          </w:pPr>
        </w:pPrChange>
      </w:pPr>
      <w:ins w:id="161" w:author="Alex Deshowitz" w:date="2017-10-30T10:19:00Z">
        <w:r>
          <w:tab/>
        </w:r>
      </w:ins>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proofErr w:type="gramStart"/>
      <w:r w:rsidR="00F16C74" w:rsidRPr="00E14E8D">
        <w:t>is</w:t>
      </w:r>
      <w:proofErr w:type="gramEnd"/>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del w:id="162" w:author="Alex Deshowitz" w:date="2017-10-30T11:49:00Z">
        <w:r w:rsidR="0000469B" w:rsidRPr="00E14E8D" w:rsidDel="0027304D">
          <w:delText xml:space="preserve">the availability of </w:delText>
        </w:r>
      </w:del>
      <w:ins w:id="163" w:author="Dennis Murray" w:date="2017-10-27T14:54:00Z">
        <w:del w:id="164" w:author="Alex Deshowitz" w:date="2017-10-30T11:49:00Z">
          <w:r w:rsidR="00CB33D6" w:rsidDel="0027304D">
            <w:delText xml:space="preserve">navigation </w:delText>
          </w:r>
        </w:del>
      </w:ins>
      <w:del w:id="165" w:author="Alex Deshowitz" w:date="2017-10-30T11:49:00Z">
        <w:r w:rsidR="0000469B" w:rsidRPr="00E14E8D" w:rsidDel="0027304D">
          <w:delText>feature</w:delText>
        </w:r>
      </w:del>
      <w:ins w:id="166" w:author="Andrew Abbott" w:date="2017-10-25T13:52:00Z">
        <w:del w:id="167" w:author="Alex Deshowitz" w:date="2017-10-30T11:49:00Z">
          <w:r w:rsidR="00A81DA1" w:rsidDel="0027304D">
            <w:delText>s</w:delText>
          </w:r>
        </w:del>
      </w:ins>
      <w:del w:id="168" w:author="Alex Deshowitz" w:date="2017-10-30T11:49:00Z">
        <w:r w:rsidR="0000469B" w:rsidRPr="00E14E8D" w:rsidDel="0027304D">
          <w:delText xml:space="preserve"> like </w:delText>
        </w:r>
      </w:del>
      <w:ins w:id="169" w:author="Dennis Murray" w:date="2017-10-27T14:54:00Z">
        <w:del w:id="170" w:author="Alex Deshowitz" w:date="2017-10-30T11:49:00Z">
          <w:r w:rsidR="00CB33D6" w:rsidDel="0027304D">
            <w:delText xml:space="preserve">including </w:delText>
          </w:r>
        </w:del>
      </w:ins>
      <w:del w:id="171" w:author="Alex Deshowitz" w:date="2017-10-30T11:49:00Z">
        <w:r w:rsidR="0000469B" w:rsidRPr="00E14E8D" w:rsidDel="0027304D">
          <w:delText>sidewalks</w:delText>
        </w:r>
      </w:del>
      <w:ins w:id="172" w:author="Alex Deshowitz" w:date="2017-10-30T11:49:00Z">
        <w:r w:rsidR="0027304D">
          <w:t xml:space="preserve">the navigability of </w:t>
        </w:r>
      </w:ins>
      <w:del w:id="173" w:author="Dennis Murray" w:date="2017-10-18T20:23:00Z">
        <w:r w:rsidR="0000469B" w:rsidRPr="00E14E8D" w:rsidDel="0012032B">
          <w:delText xml:space="preserve"> </w:delText>
        </w:r>
      </w:del>
      <w:ins w:id="174" w:author="Dennis Murray" w:date="2017-10-18T20:23:00Z">
        <w:r w:rsidR="0012032B">
          <w:t xml:space="preserve">curb ramps or sidewalks </w:t>
        </w:r>
      </w:ins>
      <w:r w:rsidR="0000469B" w:rsidRPr="00E14E8D">
        <w:t>across a city.</w:t>
      </w:r>
      <w:r w:rsidR="00812D4E" w:rsidRPr="00E14E8D">
        <w:t xml:space="preserve"> </w:t>
      </w:r>
      <w:r w:rsidR="00F16C74" w:rsidRPr="00E14E8D">
        <w:t xml:space="preserve">These </w:t>
      </w:r>
      <w:ins w:id="175" w:author="Dennis Murray" w:date="2017-10-27T14:55:00Z">
        <w:r w:rsidR="00CB33D6">
          <w:t xml:space="preserve">manual </w:t>
        </w:r>
      </w:ins>
      <w:r w:rsidR="00F16C74" w:rsidRPr="00E14E8D">
        <w:t xml:space="preserve">approaches also tend to come with a </w:t>
      </w:r>
      <w:del w:id="176" w:author="Alex Deshowitz" w:date="2017-10-30T11:49:00Z">
        <w:r w:rsidR="00F16C74" w:rsidRPr="00E14E8D" w:rsidDel="0027304D">
          <w:delText xml:space="preserve">very </w:delText>
        </w:r>
      </w:del>
      <w:r w:rsidR="00F16C74" w:rsidRPr="00E14E8D">
        <w:t xml:space="preserve">high </w:t>
      </w:r>
      <w:ins w:id="177" w:author="Alex Deshowitz" w:date="2017-10-30T11:49:00Z">
        <w:r w:rsidR="0027304D">
          <w:t>acquisition costs</w:t>
        </w:r>
        <w:r w:rsidR="008362EF">
          <w:t xml:space="preserve"> and still have large amounts </w:t>
        </w:r>
      </w:ins>
      <w:ins w:id="178" w:author="Alex Deshowitz" w:date="2017-10-30T11:57:00Z">
        <w:r w:rsidR="008362EF">
          <w:t>of</w:t>
        </w:r>
      </w:ins>
      <w:ins w:id="179" w:author="Alex Deshowitz" w:date="2017-10-30T11:49:00Z">
        <w:r w:rsidR="0027304D">
          <w:t xml:space="preserve"> information bias. </w:t>
        </w:r>
      </w:ins>
      <w:del w:id="180" w:author="Alex Deshowitz" w:date="2017-10-30T11:49:00Z">
        <w:r w:rsidR="00F16C74" w:rsidRPr="00E14E8D" w:rsidDel="0027304D">
          <w:delText>cost of acquisition.</w:delText>
        </w:r>
      </w:del>
    </w:p>
    <w:p w14:paraId="586682D1" w14:textId="0DB1996C" w:rsidR="00BF185F" w:rsidRPr="00E14E8D" w:rsidRDefault="006741DD" w:rsidP="008362EF">
      <w:pPr>
        <w:tabs>
          <w:tab w:val="left" w:pos="180"/>
        </w:tabs>
        <w:ind w:firstLine="0"/>
        <w:pPrChange w:id="181" w:author="Alex Deshowitz" w:date="2017-10-30T11:57:00Z">
          <w:pPr>
            <w:tabs>
              <w:tab w:val="left" w:pos="180"/>
            </w:tabs>
            <w:ind w:firstLine="230"/>
          </w:pPr>
        </w:pPrChange>
      </w:pPr>
      <w:commentRangeStart w:id="182"/>
      <w:commentRangeStart w:id="183"/>
      <w:del w:id="184" w:author="Dennis Murray" w:date="2017-10-27T12:09:00Z">
        <w:r w:rsidRPr="00E14E8D" w:rsidDel="00AC4A77">
          <w:delText xml:space="preserve">The city of Dallas approached SMU with the previously stated concerns regarding their infrastructure. </w:delText>
        </w:r>
      </w:del>
      <w:del w:id="185" w:author="Alex Deshowitz" w:date="2017-10-30T11:50:00Z">
        <w:r w:rsidR="00812D4E" w:rsidRPr="00E14E8D" w:rsidDel="00D0674A">
          <w:delText xml:space="preserve">There </w:delText>
        </w:r>
        <w:r w:rsidR="007C7163" w:rsidRPr="00E14E8D" w:rsidDel="00D0674A">
          <w:delText>is</w:delText>
        </w:r>
        <w:r w:rsidR="00812D4E" w:rsidRPr="00E14E8D" w:rsidDel="00D0674A">
          <w:delText xml:space="preserve"> a myriad of reasons for the city of Dallas to focus a portion of spending on sidewalk creation and repair. For the</w:delText>
        </w:r>
        <w:r w:rsidR="0000469B" w:rsidRPr="00E14E8D" w:rsidDel="00D0674A">
          <w:delText xml:space="preserve"> mobility impaired, availability of sidewalks is a</w:delText>
        </w:r>
        <w:r w:rsidR="00812D4E" w:rsidRPr="00E14E8D" w:rsidDel="00D0674A">
          <w:delText>n essential requirement for moving about the metropolitan area</w:delText>
        </w:r>
        <w:r w:rsidR="003A7666" w:rsidRPr="00E14E8D" w:rsidDel="00D0674A">
          <w:delText>.</w:delText>
        </w:r>
        <w:r w:rsidR="008F5F72" w:rsidRPr="00E14E8D" w:rsidDel="00D0674A">
          <w:delText xml:space="preserve"> </w:delText>
        </w:r>
        <w:r w:rsidR="00812D4E" w:rsidRPr="00E14E8D" w:rsidDel="00D0674A">
          <w:delText>Additionally, sidewalks allow citizens to move in a safe manner around the city without the risks associated with walking in the streets amongst cars driven by ever-i</w:delText>
        </w:r>
        <w:r w:rsidR="003A7666" w:rsidRPr="00E14E8D" w:rsidDel="00D0674A">
          <w:delText>ncreasingly distracted drivers.</w:delText>
        </w:r>
        <w:r w:rsidR="00812D4E" w:rsidRPr="00E14E8D" w:rsidDel="00D0674A">
          <w:delText xml:space="preserve"> </w:delText>
        </w:r>
        <w:r w:rsidR="00604823" w:rsidRPr="00E14E8D" w:rsidDel="00D0674A">
          <w:delText xml:space="preserve">Sidewalks also provide health benefits since they provide a means of </w:delText>
        </w:r>
        <w:r w:rsidR="00B24836" w:rsidRPr="00E14E8D" w:rsidDel="00D0674A">
          <w:delText>pedestrian</w:delText>
        </w:r>
        <w:r w:rsidR="00604823" w:rsidRPr="00E14E8D" w:rsidDel="00D0674A">
          <w:delText xml:space="preserve"> travel to near-home destinations for those who may </w:delText>
        </w:r>
        <w:r w:rsidR="003A7666" w:rsidRPr="00E14E8D" w:rsidDel="00D0674A">
          <w:delText>otherwise choose to not travel.</w:delText>
        </w:r>
        <w:r w:rsidR="00604823" w:rsidRPr="00E14E8D" w:rsidDel="00D0674A">
          <w:delText xml:space="preserve"> Lastly, s</w:delText>
        </w:r>
      </w:del>
      <w:ins w:id="186" w:author="Dennis Murray" w:date="2017-10-27T14:56:00Z">
        <w:del w:id="187" w:author="Alex Deshowitz" w:date="2017-10-30T11:50:00Z">
          <w:r w:rsidR="008C5BE0" w:rsidDel="00D0674A">
            <w:delText>S</w:delText>
          </w:r>
        </w:del>
      </w:ins>
      <w:del w:id="188" w:author="Alex Deshowitz" w:date="2017-10-30T11:50:00Z">
        <w:r w:rsidR="00604823" w:rsidRPr="00E14E8D" w:rsidDel="00D0674A">
          <w:delText xml:space="preserve">idewalks in disrepair tend to contribute to the “broken-windows” theory surrounding many under-privileged areas of the metroplex. Overall, sidewalks represent a worthwhile investment for the city and provide a means of safe and healthy travel for those who choose </w:delText>
        </w:r>
        <w:r w:rsidR="00B24836" w:rsidRPr="00E14E8D" w:rsidDel="00D0674A">
          <w:delText>pedestrian</w:delText>
        </w:r>
        <w:r w:rsidR="00604823" w:rsidRPr="00E14E8D" w:rsidDel="00D0674A">
          <w:delText xml:space="preserve"> transportation.</w:delText>
        </w:r>
        <w:r w:rsidR="00BF185F" w:rsidRPr="00E14E8D" w:rsidDel="00D0674A">
          <w:delText xml:space="preserve"> </w:delText>
        </w:r>
        <w:commentRangeEnd w:id="182"/>
        <w:r w:rsidR="001112CF" w:rsidDel="00D0674A">
          <w:rPr>
            <w:rStyle w:val="CommentReference"/>
          </w:rPr>
          <w:commentReference w:id="182"/>
        </w:r>
      </w:del>
      <w:commentRangeEnd w:id="183"/>
      <w:r w:rsidR="001112CF">
        <w:rPr>
          <w:rStyle w:val="CommentReference"/>
        </w:rPr>
        <w:commentReference w:id="183"/>
      </w:r>
    </w:p>
    <w:p w14:paraId="1F53DADB" w14:textId="75B7013A" w:rsidR="00C64869" w:rsidRPr="00E14E8D" w:rsidRDefault="00C64869" w:rsidP="00777349">
      <w:pPr>
        <w:ind w:firstLine="230"/>
      </w:pPr>
      <w:r w:rsidRPr="00E14E8D">
        <w:lastRenderedPageBreak/>
        <w:t>Despite the obvious benefits of accessibility to a city and its citizens, the problem of documenting and mapping current levels o</w:t>
      </w:r>
      <w:r w:rsidR="006741DD" w:rsidRPr="00E14E8D">
        <w:t xml:space="preserve">f accessibility is persistent. </w:t>
      </w:r>
      <w:r w:rsidRPr="00E14E8D">
        <w:t xml:space="preserve">This represents </w:t>
      </w:r>
      <w:del w:id="189" w:author="Dennis Murray" w:date="2017-10-27T14:56:00Z">
        <w:r w:rsidRPr="00E14E8D" w:rsidDel="008C5BE0">
          <w:delText xml:space="preserve">a problem </w:delText>
        </w:r>
      </w:del>
      <w:ins w:id="190" w:author="Dennis Murray" w:date="2017-10-27T14:56:00Z">
        <w:r w:rsidR="008C5BE0">
          <w:t xml:space="preserve">an issue </w:t>
        </w:r>
      </w:ins>
      <w:r w:rsidRPr="00E14E8D">
        <w:t xml:space="preserve">for the city in </w:t>
      </w:r>
      <w:ins w:id="191" w:author="Andrew Abbott" w:date="2017-10-25T13:53:00Z">
        <w:r w:rsidR="00A81DA1">
          <w:t xml:space="preserve">the </w:t>
        </w:r>
      </w:ins>
      <w:ins w:id="192" w:author="Dennis Murray" w:date="2017-10-27T12:28:00Z">
        <w:r w:rsidR="00046ED1">
          <w:t xml:space="preserve">proper </w:t>
        </w:r>
      </w:ins>
      <w:r w:rsidRPr="00E14E8D">
        <w:t xml:space="preserve">allocation of resources to </w:t>
      </w:r>
      <w:del w:id="193" w:author="Dennis Murray" w:date="2017-10-27T12:29:00Z">
        <w:r w:rsidRPr="00E14E8D" w:rsidDel="00046ED1">
          <w:delText xml:space="preserve">the proper </w:delText>
        </w:r>
      </w:del>
      <w:ins w:id="194" w:author="Dennis Murray" w:date="2017-10-27T12:29:00Z">
        <w:r w:rsidR="00046ED1">
          <w:t xml:space="preserve">different </w:t>
        </w:r>
      </w:ins>
      <w:r w:rsidRPr="00E14E8D">
        <w:t xml:space="preserve">parts of </w:t>
      </w:r>
      <w:ins w:id="195" w:author="Alex Deshowitz" w:date="2017-10-30T12:09:00Z">
        <w:r w:rsidR="00DC50B5">
          <w:t>its domain</w:t>
        </w:r>
      </w:ins>
      <w:del w:id="196" w:author="Alex Deshowitz" w:date="2017-10-30T12:09:00Z">
        <w:r w:rsidRPr="00E14E8D" w:rsidDel="00DC50B5">
          <w:delText>the city</w:delText>
        </w:r>
      </w:del>
      <w:r w:rsidRPr="00E14E8D">
        <w:t>. It also represents a</w:t>
      </w:r>
      <w:ins w:id="197" w:author="Dennis Murray" w:date="2017-10-27T12:29:00Z">
        <w:r w:rsidR="00046ED1">
          <w:t>n issue</w:t>
        </w:r>
      </w:ins>
      <w:ins w:id="198" w:author="Alex Deshowitz" w:date="2017-10-30T12:09:00Z">
        <w:r w:rsidR="00DC50B5">
          <w:t xml:space="preserve"> </w:t>
        </w:r>
      </w:ins>
      <w:del w:id="199" w:author="Dennis Murray" w:date="2017-10-27T12:29:00Z">
        <w:r w:rsidRPr="00E14E8D" w:rsidDel="00046ED1">
          <w:delText xml:space="preserve"> problem </w:delText>
        </w:r>
      </w:del>
      <w:r w:rsidRPr="00E14E8D">
        <w:t xml:space="preserve">to the citizens and visitors: difficulty navigating the city </w:t>
      </w:r>
      <w:r w:rsidR="00A81DA1">
        <w:t>due to</w:t>
      </w:r>
      <w:r w:rsidR="00A81DA1" w:rsidRPr="00E14E8D">
        <w:t xml:space="preserve"> </w:t>
      </w:r>
      <w:r w:rsidRPr="00E14E8D">
        <w:t xml:space="preserve">gaps in the availability of sidewalks and curb ramps for </w:t>
      </w:r>
      <w:del w:id="200" w:author="Dennis Murray" w:date="2017-10-27T12:19:00Z">
        <w:r w:rsidRPr="00E14E8D" w:rsidDel="001112CF">
          <w:delText>wheelchair users</w:delText>
        </w:r>
      </w:del>
      <w:ins w:id="201" w:author="Dennis Murray" w:date="2017-10-27T12:19:00Z">
        <w:r w:rsidR="001112CF">
          <w:t>mobility impaired citizens</w:t>
        </w:r>
      </w:ins>
      <w:r w:rsidRPr="00E14E8D">
        <w:t>.</w:t>
      </w:r>
    </w:p>
    <w:p w14:paraId="3BFBCD3E" w14:textId="794C55E8" w:rsidR="008C5BE0" w:rsidDel="00DC50B5" w:rsidRDefault="00DC50B5" w:rsidP="00777349">
      <w:pPr>
        <w:ind w:firstLine="230"/>
        <w:rPr>
          <w:ins w:id="202" w:author="Dennis Murray" w:date="2017-10-27T14:58:00Z"/>
          <w:del w:id="203" w:author="Alex Deshowitz" w:date="2017-10-30T12:10:00Z"/>
        </w:rPr>
      </w:pPr>
      <w:ins w:id="204" w:author="Alex Deshowitz" w:date="2017-10-30T12:10:00Z">
        <w:r>
          <w:t xml:space="preserve">The city of Dallas represents a great example of the inefficiencies encountered in sidewalk infrastructure </w:t>
        </w:r>
      </w:ins>
      <w:ins w:id="205" w:author="Alex Deshowitz" w:date="2017-10-30T12:11:00Z">
        <w:r>
          <w:t>improvement</w:t>
        </w:r>
      </w:ins>
      <w:ins w:id="206" w:author="Alex Deshowitz" w:date="2017-10-30T12:10:00Z">
        <w:r>
          <w:t>.</w:t>
        </w:r>
      </w:ins>
      <w:ins w:id="207" w:author="Alex Deshowitz" w:date="2017-10-30T12:11:00Z">
        <w:r>
          <w:t xml:space="preserve"> </w:t>
        </w:r>
      </w:ins>
      <w:commentRangeStart w:id="208"/>
      <w:del w:id="209" w:author="Alex Deshowitz" w:date="2017-10-30T12:10:00Z">
        <w:r w:rsidR="00AD2E7B" w:rsidRPr="00E14E8D" w:rsidDel="00DC50B5">
          <w:delText>In the fiscal year 2015, Dallas had a proposed budget for infrastructure projects, su</w:delText>
        </w:r>
        <w:r w:rsidR="003A7666" w:rsidRPr="00E14E8D" w:rsidDel="00DC50B5">
          <w:delText>ch as sidewalks, of $7,135,208.</w:delText>
        </w:r>
        <w:r w:rsidR="00AD2E7B" w:rsidRPr="00E14E8D" w:rsidDel="00DC50B5">
          <w:delText xml:space="preserve"> That number has grown each of the past several years as the city has </w:delText>
        </w:r>
        <w:r w:rsidR="007C7163" w:rsidRPr="00E14E8D" w:rsidDel="00DC50B5">
          <w:delText>increased</w:delText>
        </w:r>
        <w:r w:rsidR="003A7666" w:rsidRPr="00E14E8D" w:rsidDel="00DC50B5">
          <w:delText xml:space="preserve"> in size.</w:delText>
        </w:r>
        <w:r w:rsidR="00AD2E7B" w:rsidRPr="00E14E8D" w:rsidDel="00DC50B5">
          <w:delText xml:space="preserve"> The city of Dallas has grown in both its inhabited sprawl and in the density of the population at double</w:delText>
        </w:r>
        <w:r w:rsidR="00C638FD" w:rsidRPr="00E14E8D" w:rsidDel="00DC50B5">
          <w:delText>-</w:delText>
        </w:r>
        <w:r w:rsidR="00AD2E7B" w:rsidRPr="00E14E8D" w:rsidDel="00DC50B5">
          <w:delText>digit rates over the</w:delText>
        </w:r>
        <w:r w:rsidR="007C7163" w:rsidRPr="00E14E8D" w:rsidDel="00DC50B5">
          <w:delText xml:space="preserve"> </w:delText>
        </w:r>
        <w:r w:rsidR="003A7666" w:rsidRPr="00E14E8D" w:rsidDel="00DC50B5">
          <w:delText>past 5 years</w:delText>
        </w:r>
        <w:commentRangeEnd w:id="208"/>
        <w:r w:rsidR="00046ED1" w:rsidDel="00DC50B5">
          <w:rPr>
            <w:rStyle w:val="CommentReference"/>
          </w:rPr>
          <w:commentReference w:id="208"/>
        </w:r>
        <w:r w:rsidR="003A7666" w:rsidRPr="00E14E8D" w:rsidDel="00DC50B5">
          <w:delText>.</w:delText>
        </w:r>
        <w:r w:rsidR="007C7163" w:rsidRPr="00E14E8D" w:rsidDel="00DC50B5">
          <w:delText xml:space="preserve"> This growth can be explained by the city’s pro-business mentality and the relativ</w:delText>
        </w:r>
        <w:r w:rsidR="001254D9" w:rsidRPr="00E14E8D" w:rsidDel="00DC50B5">
          <w:delText>e value proposition that such a</w:delText>
        </w:r>
        <w:r w:rsidR="003A7666" w:rsidRPr="00E14E8D" w:rsidDel="00DC50B5">
          <w:delText xml:space="preserve"> large city provides.</w:delText>
        </w:r>
        <w:r w:rsidR="007C7163" w:rsidRPr="00E14E8D" w:rsidDel="00DC50B5">
          <w:delText xml:space="preserve"> Dallas boasts a centrally located position in the country</w:delText>
        </w:r>
        <w:r w:rsidR="00C638FD" w:rsidRPr="00E14E8D" w:rsidDel="00DC50B5">
          <w:delText>,</w:delText>
        </w:r>
        <w:r w:rsidR="007C7163" w:rsidRPr="00E14E8D" w:rsidDel="00DC50B5">
          <w:delText xml:space="preserve"> and </w:delText>
        </w:r>
        <w:r w:rsidR="00C638FD" w:rsidRPr="00E14E8D" w:rsidDel="00DC50B5">
          <w:delText xml:space="preserve">the city’s status as a transportation hub allows </w:delText>
        </w:r>
        <w:r w:rsidR="007C7163" w:rsidRPr="00E14E8D" w:rsidDel="00DC50B5">
          <w:delText xml:space="preserve">businesses </w:delText>
        </w:r>
        <w:r w:rsidR="00C638FD" w:rsidRPr="00E14E8D" w:rsidDel="00DC50B5">
          <w:delText xml:space="preserve">to </w:delText>
        </w:r>
        <w:r w:rsidR="007C7163" w:rsidRPr="00E14E8D" w:rsidDel="00DC50B5">
          <w:delText>send employees to any destin</w:delText>
        </w:r>
        <w:r w:rsidR="001254D9" w:rsidRPr="00E14E8D" w:rsidDel="00DC50B5">
          <w:delText xml:space="preserve">ation in the world </w:delText>
        </w:r>
        <w:r w:rsidR="007C7163" w:rsidRPr="00E14E8D" w:rsidDel="00DC50B5">
          <w:delText>with relative ease</w:delText>
        </w:r>
        <w:r w:rsidR="00C638FD" w:rsidRPr="00E14E8D" w:rsidDel="00DC50B5">
          <w:delText xml:space="preserve"> and efficiency. </w:delText>
        </w:r>
        <w:r w:rsidR="007C7163" w:rsidRPr="00E14E8D" w:rsidDel="00DC50B5">
          <w:delText xml:space="preserve">The </w:delText>
        </w:r>
      </w:del>
      <w:ins w:id="210" w:author="Dennis Murray" w:date="2017-10-27T12:28:00Z">
        <w:del w:id="211" w:author="Alex Deshowitz" w:date="2017-10-30T12:10:00Z">
          <w:r w:rsidR="00046ED1" w:rsidDel="00DC50B5">
            <w:delText>c</w:delText>
          </w:r>
        </w:del>
      </w:ins>
      <w:del w:id="212" w:author="Alex Deshowitz" w:date="2017-10-30T12:10:00Z">
        <w:r w:rsidR="007C7163" w:rsidRPr="00E14E8D" w:rsidDel="00DC50B5">
          <w:delText>City and State</w:delText>
        </w:r>
        <w:r w:rsidR="00C638FD" w:rsidRPr="00E14E8D" w:rsidDel="00DC50B5">
          <w:delText xml:space="preserve"> </w:delText>
        </w:r>
      </w:del>
      <w:ins w:id="213" w:author="Dennis Murray" w:date="2017-10-27T12:28:00Z">
        <w:del w:id="214" w:author="Alex Deshowitz" w:date="2017-10-30T12:10:00Z">
          <w:r w:rsidR="00046ED1" w:rsidDel="00DC50B5">
            <w:delText>s</w:delText>
          </w:r>
          <w:r w:rsidR="00046ED1" w:rsidRPr="00E14E8D" w:rsidDel="00DC50B5">
            <w:delText xml:space="preserve">tate </w:delText>
          </w:r>
        </w:del>
      </w:ins>
      <w:del w:id="215" w:author="Alex Deshowitz" w:date="2017-10-30T12:10:00Z">
        <w:r w:rsidR="007C7163" w:rsidRPr="00E14E8D" w:rsidDel="00DC50B5">
          <w:delText xml:space="preserve">have pro-business tax and incentive policies, which </w:delText>
        </w:r>
      </w:del>
      <w:ins w:id="216" w:author="Dennis Murray" w:date="2017-10-27T12:30:00Z">
        <w:del w:id="217" w:author="Alex Deshowitz" w:date="2017-10-30T12:10:00Z">
          <w:r w:rsidR="00046ED1" w:rsidDel="00DC50B5">
            <w:delText xml:space="preserve"> that </w:delText>
          </w:r>
        </w:del>
      </w:ins>
      <w:del w:id="218" w:author="Alex Deshowitz" w:date="2017-10-30T12:10:00Z">
        <w:r w:rsidR="007C7163" w:rsidRPr="00E14E8D" w:rsidDel="00DC50B5">
          <w:delText>have encouraged this growth.</w:delText>
        </w:r>
        <w:r w:rsidR="00AD2E7B" w:rsidRPr="00E14E8D" w:rsidDel="00DC50B5">
          <w:delText xml:space="preserve"> With this growth, the city must acquire a better way of allocating the budget for sidewalks</w:delText>
        </w:r>
        <w:r w:rsidR="007C7163" w:rsidRPr="00E14E8D" w:rsidDel="00DC50B5">
          <w:delText xml:space="preserve"> and other infrastructure</w:delText>
        </w:r>
        <w:r w:rsidR="003A7666" w:rsidRPr="00E14E8D" w:rsidDel="00DC50B5">
          <w:delText>.</w:delText>
        </w:r>
        <w:r w:rsidR="00AD2E7B" w:rsidRPr="00E14E8D" w:rsidDel="00DC50B5">
          <w:delText xml:space="preserve"> </w:delText>
        </w:r>
      </w:del>
    </w:p>
    <w:p w14:paraId="12542881" w14:textId="2A25E897" w:rsidR="00C638FD" w:rsidRPr="00E14E8D" w:rsidDel="00910942" w:rsidRDefault="00AD2E7B" w:rsidP="008C5BE0">
      <w:pPr>
        <w:ind w:firstLine="230"/>
        <w:rPr>
          <w:del w:id="219" w:author="Alex Deshowitz" w:date="2017-10-30T12:12:00Z"/>
        </w:rPr>
      </w:pPr>
      <w:r w:rsidRPr="00E14E8D">
        <w:t xml:space="preserve">Today, the city of Dallas </w:t>
      </w:r>
      <w:del w:id="220" w:author="Dennis Murray" w:date="2017-10-27T14:59:00Z">
        <w:r w:rsidRPr="00E14E8D" w:rsidDel="008C5BE0">
          <w:delText xml:space="preserve">essentially </w:delText>
        </w:r>
      </w:del>
      <w:r w:rsidRPr="00E14E8D">
        <w:t xml:space="preserve">responds to complaints about sidewalks through its street services program. </w:t>
      </w:r>
      <w:r w:rsidR="00A53AFE" w:rsidRPr="00E14E8D">
        <w:t xml:space="preserve">As </w:t>
      </w:r>
      <w:del w:id="221" w:author="Dennis Murray" w:date="2017-10-27T14:59:00Z">
        <w:r w:rsidR="00A53AFE" w:rsidRPr="00E14E8D" w:rsidDel="008C5BE0">
          <w:delText>inquiries come in</w:delText>
        </w:r>
      </w:del>
      <w:ins w:id="222" w:author="Dennis Murray" w:date="2017-10-27T14:59:00Z">
        <w:r w:rsidR="008C5BE0">
          <w:t>incidents are received</w:t>
        </w:r>
      </w:ins>
      <w:r w:rsidR="00A53AFE" w:rsidRPr="00E14E8D">
        <w:t xml:space="preserve">, the city will </w:t>
      </w:r>
      <w:del w:id="223" w:author="Dennis Murray" w:date="2017-10-27T15:00:00Z">
        <w:r w:rsidR="00A53AFE" w:rsidRPr="00E14E8D" w:rsidDel="008C5BE0">
          <w:delText xml:space="preserve">generally put that particular </w:delText>
        </w:r>
      </w:del>
      <w:ins w:id="224" w:author="Dennis Murray" w:date="2017-10-27T15:00:00Z">
        <w:r w:rsidR="008C5BE0">
          <w:t xml:space="preserve">place the </w:t>
        </w:r>
      </w:ins>
      <w:r w:rsidR="00A53AFE" w:rsidRPr="00E14E8D">
        <w:t>in</w:t>
      </w:r>
      <w:r w:rsidR="003A7666" w:rsidRPr="00E14E8D">
        <w:t>quiry on a list for assessment.</w:t>
      </w:r>
      <w:r w:rsidR="00A53AFE" w:rsidRPr="00E14E8D">
        <w:t xml:space="preserve"> There is no priority granted for severity of the situation</w:t>
      </w:r>
      <w:ins w:id="225" w:author="Dennis Murray" w:date="2017-10-27T15:00:00Z">
        <w:r w:rsidR="008C5BE0">
          <w:t xml:space="preserve">, thus, all incidents are treated with the same level of priority.  </w:t>
        </w:r>
      </w:ins>
      <w:ins w:id="226" w:author="Dennis Murray" w:date="2017-10-27T15:01:00Z">
        <w:r w:rsidR="008C5BE0">
          <w:t>The data set generated from these requests is available via the Dallas Open Data platform, but there is no indication that any regard is given based on the number of requests from an area of the city</w:t>
        </w:r>
      </w:ins>
      <w:del w:id="227" w:author="Dennis Murray" w:date="2017-10-27T15:00:00Z">
        <w:r w:rsidR="00A53AFE" w:rsidRPr="00E14E8D" w:rsidDel="008C5BE0">
          <w:delText>.</w:delText>
        </w:r>
      </w:del>
      <w:r w:rsidR="00A53AFE" w:rsidRPr="00E14E8D">
        <w:t xml:space="preserve"> Additionally, </w:t>
      </w:r>
      <w:r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Pr="00E14E8D">
        <w:t xml:space="preserve"> </w:t>
      </w:r>
      <w:commentRangeStart w:id="228"/>
      <w:r w:rsidRPr="00E14E8D">
        <w:t xml:space="preserve">The current process takes 2-3 months in order to </w:t>
      </w:r>
      <w:del w:id="229" w:author="Alex Deshowitz" w:date="2017-10-30T12:11:00Z">
        <w:r w:rsidRPr="00E14E8D" w:rsidDel="00DC50B5">
          <w:delText xml:space="preserve">get </w:delText>
        </w:r>
      </w:del>
      <w:ins w:id="230" w:author="Alex Deshowitz" w:date="2017-10-30T12:11:00Z">
        <w:r w:rsidR="00DC50B5">
          <w:t>receive</w:t>
        </w:r>
        <w:r w:rsidR="00DC50B5" w:rsidRPr="00E14E8D">
          <w:t xml:space="preserve"> </w:t>
        </w:r>
      </w:ins>
      <w:r w:rsidRPr="00E14E8D">
        <w:t>an asse</w:t>
      </w:r>
      <w:r w:rsidR="00A53AFE" w:rsidRPr="00E14E8D">
        <w:t>ssment and cost estimate for each incident or property owner</w:t>
      </w:r>
      <w:r w:rsidRPr="00E14E8D">
        <w:t>.</w:t>
      </w:r>
      <w:commentRangeEnd w:id="228"/>
      <w:r w:rsidR="00C664EC">
        <w:rPr>
          <w:rStyle w:val="CommentReference"/>
        </w:rPr>
        <w:commentReference w:id="228"/>
      </w:r>
      <w:r w:rsidRPr="00E14E8D">
        <w:t xml:space="preserve"> </w:t>
      </w:r>
      <w:r w:rsidR="00A53AFE" w:rsidRPr="00E14E8D">
        <w:t xml:space="preserve">Once the assessment has been </w:t>
      </w:r>
      <w:ins w:id="231" w:author="Alex Deshowitz" w:date="2017-10-30T12:12:00Z">
        <w:r w:rsidR="00B352B1">
          <w:t>completed</w:t>
        </w:r>
      </w:ins>
      <w:del w:id="232" w:author="Alex Deshowitz" w:date="2017-10-30T12:12:00Z">
        <w:r w:rsidR="00A53AFE" w:rsidRPr="00E14E8D" w:rsidDel="00B352B1">
          <w:delText>done</w:delText>
        </w:r>
      </w:del>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Pr="00E14E8D">
        <w:t xml:space="preserve"> </w:t>
      </w:r>
      <w:r w:rsidR="00A53AFE" w:rsidRPr="00E14E8D">
        <w:t>One program in Dallas allows</w:t>
      </w:r>
      <w:r w:rsidRPr="00E14E8D">
        <w:t xml:space="preserve"> the city </w:t>
      </w:r>
      <w:r w:rsidR="00A53AFE" w:rsidRPr="00E14E8D">
        <w:t>to</w:t>
      </w:r>
      <w:r w:rsidRPr="00E14E8D">
        <w:t xml:space="preserve"> reimburse homeowners up to $500 or 50% of the repai</w:t>
      </w:r>
      <w:r w:rsidR="00A53AFE" w:rsidRPr="00E14E8D">
        <w:t>r</w:t>
      </w:r>
      <w:r w:rsidR="003A7666" w:rsidRPr="00E14E8D">
        <w:t xml:space="preserve"> cost, whichever is less.</w:t>
      </w:r>
      <w:r w:rsidRPr="00E14E8D">
        <w:t xml:space="preserve"> </w:t>
      </w:r>
    </w:p>
    <w:p w14:paraId="10D320D5" w14:textId="21650243" w:rsidR="00604823" w:rsidRPr="00E14E8D" w:rsidRDefault="00AD2E7B" w:rsidP="00910942">
      <w:pPr>
        <w:ind w:firstLine="230"/>
        <w:pPrChange w:id="233" w:author="Alex Deshowitz" w:date="2017-10-30T12:12:00Z">
          <w:pPr>
            <w:ind w:firstLine="230"/>
          </w:pPr>
        </w:pPrChange>
      </w:pPr>
      <w:commentRangeStart w:id="234"/>
      <w:commentRangeStart w:id="235"/>
      <w:r w:rsidRPr="00E14E8D">
        <w:t xml:space="preserve">Under these circumstances, the city spends </w:t>
      </w:r>
      <w:r w:rsidR="00C638FD" w:rsidRPr="00E14E8D">
        <w:t>significant</w:t>
      </w:r>
      <w:r w:rsidRPr="00E14E8D">
        <w:t xml:space="preserve"> time </w:t>
      </w:r>
      <w:r w:rsidR="00A53AFE" w:rsidRPr="00E14E8D">
        <w:t xml:space="preserve">and resources </w:t>
      </w:r>
      <w:r w:rsidRPr="00E14E8D">
        <w:t xml:space="preserve">just </w:t>
      </w:r>
      <w:r w:rsidR="006741DD" w:rsidRPr="00E14E8D">
        <w:t>completing</w:t>
      </w:r>
      <w:r w:rsidRPr="00E14E8D">
        <w:t xml:space="preserve"> the assessment</w:t>
      </w:r>
      <w:r w:rsidR="00A53AFE" w:rsidRPr="00E14E8D">
        <w:t>s</w:t>
      </w:r>
      <w:r w:rsidR="003A7666" w:rsidRPr="00E14E8D">
        <w:t>.</w:t>
      </w:r>
      <w:r w:rsidRPr="00E14E8D">
        <w:t xml:space="preserve"> </w:t>
      </w:r>
      <w:ins w:id="236" w:author="Dennis Murray" w:date="2017-10-27T15:14:00Z">
        <w:del w:id="237" w:author="Alex Deshowitz" w:date="2017-10-30T12:13:00Z">
          <w:r w:rsidR="00910DCE" w:rsidDel="00910942">
            <w:delText xml:space="preserve">Using the methods described in this paper, the city could determine the existing locations of curb ramps across the entire urban environment.  With the knowledge of </w:delText>
          </w:r>
        </w:del>
      </w:ins>
      <w:ins w:id="238" w:author="Dennis Murray" w:date="2017-10-27T15:16:00Z">
        <w:del w:id="239" w:author="Alex Deshowitz" w:date="2017-10-30T12:13:00Z">
          <w:r w:rsidR="00910DCE" w:rsidDel="00910942">
            <w:delText xml:space="preserve">home addresses and common destinations of the DART Paratransit network, officials could place resources against zones of the city that lack in infrastructure with a population that requires the use of curb ramps;  </w:delText>
          </w:r>
        </w:del>
      </w:ins>
      <w:del w:id="240" w:author="Alex Deshowitz" w:date="2017-10-30T12:13:00Z">
        <w:r w:rsidRPr="00E14E8D" w:rsidDel="00910942">
          <w:delText>Using the algorithmic approach that this paper</w:delText>
        </w:r>
        <w:r w:rsidR="00C638FD" w:rsidRPr="00E14E8D" w:rsidDel="00910942">
          <w:delText xml:space="preserve"> describes</w:delText>
        </w:r>
        <w:r w:rsidRPr="00E14E8D" w:rsidDel="00910942">
          <w:delText>, the city would be able to feed images</w:delText>
        </w:r>
        <w:r w:rsidR="008B65DE" w:rsidRPr="00E14E8D" w:rsidDel="00910942">
          <w:delText xml:space="preserve"> of these incidents</w:delText>
        </w:r>
        <w:r w:rsidRPr="00E14E8D" w:rsidDel="00910942">
          <w:delText xml:space="preserve"> into </w:delText>
        </w:r>
        <w:r w:rsidR="00684F23" w:rsidRPr="00E14E8D" w:rsidDel="00910942">
          <w:delText>the model and immediately receive a grading of the sidewalk in question.</w:delText>
        </w:r>
        <w:r w:rsidR="008B65DE" w:rsidRPr="00E14E8D" w:rsidDel="00910942">
          <w:delText xml:space="preserve"> The city officials could then compare this grading to the grading of previous works to know whether this sidewalk was an immediate issue, who owns the sidewalk, and how much the repair may cost.</w:delText>
        </w:r>
        <w:r w:rsidR="00684F23" w:rsidRPr="00E14E8D" w:rsidDel="00910942">
          <w:delText xml:space="preserve"> This would allow the city to prioritize project desires into bins such as: critical, </w:delText>
        </w:r>
        <w:r w:rsidR="003A7666" w:rsidRPr="00E14E8D" w:rsidDel="00910942">
          <w:delText>severe, moderate, and low-risk.</w:delText>
        </w:r>
        <w:r w:rsidR="00684F23" w:rsidRPr="00E14E8D" w:rsidDel="00910942">
          <w:delText xml:space="preserve"> Therefore, Dallas could dispatch crews to the areas where their services wil</w:delText>
        </w:r>
        <w:r w:rsidR="008B65DE" w:rsidRPr="00E14E8D" w:rsidDel="00910942">
          <w:delText>l be the most impactful to the safety and health of the public</w:delText>
        </w:r>
        <w:r w:rsidR="00A01F9A" w:rsidRPr="00E14E8D" w:rsidDel="00910942">
          <w:delText>.</w:delText>
        </w:r>
        <w:commentRangeEnd w:id="234"/>
        <w:r w:rsidR="00C22F34" w:rsidDel="00910942">
          <w:rPr>
            <w:rStyle w:val="CommentReference"/>
          </w:rPr>
          <w:commentReference w:id="234"/>
        </w:r>
        <w:commentRangeEnd w:id="235"/>
        <w:r w:rsidR="0075176A" w:rsidDel="00910942">
          <w:rPr>
            <w:rStyle w:val="CommentReference"/>
          </w:rPr>
          <w:commentReference w:id="235"/>
        </w:r>
      </w:del>
    </w:p>
    <w:p w14:paraId="21523163" w14:textId="1DCC2180" w:rsidR="00046ED1" w:rsidRDefault="003A7C94" w:rsidP="003A7C94">
      <w:pPr>
        <w:ind w:firstLine="230"/>
        <w:rPr>
          <w:ins w:id="241" w:author="Dennis Murray" w:date="2017-10-27T12:35:00Z"/>
        </w:rPr>
      </w:pPr>
      <w:r w:rsidRPr="00E14E8D">
        <w:t xml:space="preserve">To rectify the lack of city-wide mapping of </w:t>
      </w:r>
      <w:del w:id="242" w:author="Dennis Murray" w:date="2017-10-27T12:33:00Z">
        <w:r w:rsidRPr="00E14E8D" w:rsidDel="00046ED1">
          <w:delText xml:space="preserve">sidewalks and </w:delText>
        </w:r>
      </w:del>
      <w:r w:rsidRPr="00E14E8D">
        <w:t>curb cuts, this paper demonstrate</w:t>
      </w:r>
      <w:r w:rsidR="002B41DD" w:rsidRPr="00E14E8D">
        <w:t>s</w:t>
      </w:r>
      <w:ins w:id="243" w:author="Alex Deshowitz" w:date="2017-10-30T12:13:00Z">
        <w:r w:rsidR="00910942">
          <w:t xml:space="preserve"> a deep learning</w:t>
        </w:r>
      </w:ins>
      <w:del w:id="244" w:author="Alex Deshowitz" w:date="2017-10-30T12:13:00Z">
        <w:r w:rsidRPr="00E14E8D" w:rsidDel="00910942">
          <w:delText xml:space="preserve"> a machine</w:delText>
        </w:r>
        <w:r w:rsidR="002B41DD" w:rsidRPr="00E14E8D" w:rsidDel="00910942">
          <w:delText xml:space="preserve"> learning</w:delText>
        </w:r>
      </w:del>
      <w:r w:rsidR="002B41DD" w:rsidRPr="00E14E8D">
        <w:t xml:space="preserve"> based solution</w:t>
      </w:r>
      <w:ins w:id="245" w:author="Alex Deshowitz" w:date="2017-10-30T12:13:00Z">
        <w:r w:rsidR="00910942">
          <w:t xml:space="preserve"> that leverages convolutional neural networks</w:t>
        </w:r>
      </w:ins>
      <w:del w:id="246" w:author="Dennis Murray" w:date="2017-10-27T12:35:00Z">
        <w:r w:rsidR="002B41DD" w:rsidRPr="00E14E8D" w:rsidDel="00046ED1">
          <w:delText xml:space="preserve"> to the</w:delText>
        </w:r>
        <w:r w:rsidRPr="00E14E8D" w:rsidDel="00046ED1">
          <w:delText xml:space="preserve"> problem</w:delText>
        </w:r>
      </w:del>
      <w:r w:rsidRPr="00E14E8D">
        <w:t xml:space="preserve">. Using a </w:t>
      </w:r>
      <w:del w:id="247" w:author="Dennis Murray" w:date="2017-10-27T12:33:00Z">
        <w:r w:rsidRPr="00E14E8D" w:rsidDel="00046ED1">
          <w:delText xml:space="preserve">training </w:delText>
        </w:r>
      </w:del>
      <w:ins w:id="248" w:author="Dennis Murray" w:date="2017-10-27T12:33:00Z">
        <w:r w:rsidR="00046ED1">
          <w:t xml:space="preserve">data </w:t>
        </w:r>
      </w:ins>
      <w:r w:rsidRPr="00E14E8D">
        <w:t xml:space="preserve">set of images </w:t>
      </w:r>
      <w:ins w:id="249" w:author="Dennis Murray" w:date="2017-10-27T12:33:00Z">
        <w:r w:rsidR="00046ED1">
          <w:t xml:space="preserve">and coordinates of curb cuts </w:t>
        </w:r>
      </w:ins>
      <w:ins w:id="250" w:author="Dennis Murray" w:date="2017-10-27T12:34:00Z">
        <w:r w:rsidR="00046ED1">
          <w:t xml:space="preserve">within the images, </w:t>
        </w:r>
      </w:ins>
      <w:del w:id="251" w:author="Dennis Murray" w:date="2017-10-27T12:34:00Z">
        <w:r w:rsidRPr="00E14E8D" w:rsidDel="00046ED1">
          <w:delText xml:space="preserve">from Project Sidewalk at the University of Maryland, </w:delText>
        </w:r>
      </w:del>
      <w:r w:rsidRPr="00E14E8D">
        <w:t xml:space="preserve">several </w:t>
      </w:r>
      <w:r w:rsidR="002B41DD" w:rsidRPr="00E14E8D">
        <w:t>machine learning methods were evaluated for accuracy in detecting curb cuts in a sidewalk</w:t>
      </w:r>
      <w:r w:rsidRPr="00E14E8D">
        <w:t xml:space="preserve">. </w:t>
      </w:r>
    </w:p>
    <w:p w14:paraId="719A19AD" w14:textId="599B3ECC" w:rsidR="00046ED1" w:rsidRDefault="001D555C" w:rsidP="003A7C94">
      <w:pPr>
        <w:ind w:firstLine="230"/>
        <w:rPr>
          <w:ins w:id="252" w:author="Dennis Murray" w:date="2017-10-27T12:45:00Z"/>
        </w:rPr>
      </w:pPr>
      <w:ins w:id="253" w:author="Alex Deshowitz" w:date="2017-10-30T12:15:00Z">
        <w:r>
          <w:t xml:space="preserve">The initial data for use in this project came from the University of Maryland’s Project Sidewalk. The data came pre-labeled with curb-cut coordinates in one set of files and over 40 gigabytes of Google </w:t>
        </w:r>
        <w:proofErr w:type="spellStart"/>
        <w:r>
          <w:t>StreetView</w:t>
        </w:r>
        <w:proofErr w:type="spellEnd"/>
        <w:r>
          <w:t xml:space="preserve"> data in the other files.</w:t>
        </w:r>
      </w:ins>
      <w:ins w:id="254" w:author="Alex Deshowitz" w:date="2017-10-30T12:18:00Z">
        <w:r w:rsidR="00103A2F">
          <w:t xml:space="preserve"> </w:t>
        </w:r>
      </w:ins>
      <w:ins w:id="255" w:author="Dennis Murray" w:date="2017-10-27T12:36:00Z">
        <w:r w:rsidR="00046ED1">
          <w:t>The data</w:t>
        </w:r>
        <w:del w:id="256" w:author="Alex Deshowitz" w:date="2017-10-30T12:15:00Z">
          <w:r w:rsidR="00046ED1" w:rsidDel="001D555C">
            <w:delText xml:space="preserve"> set of </w:delText>
          </w:r>
        </w:del>
      </w:ins>
      <w:ins w:id="257" w:author="Dennis Murray" w:date="2017-10-27T12:43:00Z">
        <w:del w:id="258" w:author="Alex Deshowitz" w:date="2017-10-30T12:15:00Z">
          <w:r w:rsidR="00B31978" w:rsidDel="001D555C">
            <w:delText>labeled images</w:delText>
          </w:r>
        </w:del>
        <w:r w:rsidR="00B31978">
          <w:t xml:space="preserve"> were </w:t>
        </w:r>
      </w:ins>
      <w:ins w:id="259" w:author="Dennis Murray" w:date="2017-10-27T12:36:00Z">
        <w:r w:rsidR="00B31978">
          <w:t xml:space="preserve">partitioned </w:t>
        </w:r>
      </w:ins>
      <w:ins w:id="260" w:author="Alex Deshowitz" w:date="2017-10-30T12:14:00Z">
        <w:r>
          <w:t xml:space="preserve">using a simple-split cross-validation </w:t>
        </w:r>
      </w:ins>
      <w:ins w:id="261" w:author="Alex Deshowitz" w:date="2017-10-30T12:15:00Z">
        <w:r>
          <w:t>methodology</w:t>
        </w:r>
      </w:ins>
      <w:ins w:id="262" w:author="Alex Deshowitz" w:date="2017-10-30T12:16:00Z">
        <w:r>
          <w:t xml:space="preserve"> for model </w:t>
        </w:r>
      </w:ins>
      <w:ins w:id="263" w:author="Alex Deshowitz" w:date="2017-10-30T12:17:00Z">
        <w:r>
          <w:t xml:space="preserve">training and testing. </w:t>
        </w:r>
      </w:ins>
      <w:ins w:id="264" w:author="Dennis Murray" w:date="2017-10-27T12:36:00Z">
        <w:del w:id="265" w:author="Alex Deshowitz" w:date="2017-10-30T12:14:00Z">
          <w:r w:rsidR="00B31978" w:rsidDel="001D555C">
            <w:delText xml:space="preserve">to </w:delText>
          </w:r>
        </w:del>
      </w:ins>
      <w:ins w:id="266" w:author="Dennis Murray" w:date="2017-10-27T12:42:00Z">
        <w:del w:id="267" w:author="Alex Deshowitz" w:date="2017-10-30T12:14:00Z">
          <w:r w:rsidR="00B31978" w:rsidDel="001D555C">
            <w:delText>“training” and “test” images</w:delText>
          </w:r>
        </w:del>
      </w:ins>
      <w:ins w:id="268" w:author="Dennis Murray" w:date="2017-10-27T12:43:00Z">
        <w:del w:id="269" w:author="Alex Deshowitz" w:date="2017-10-30T12:14:00Z">
          <w:r w:rsidR="00B31978" w:rsidDel="001D555C">
            <w:delText xml:space="preserve"> using a ratio of 80% to train, and 20% to test </w:delText>
          </w:r>
        </w:del>
        <w:del w:id="270" w:author="Alex Deshowitz" w:date="2017-10-30T12:15:00Z">
          <w:r w:rsidR="00B31978" w:rsidDel="001D555C">
            <w:delText xml:space="preserve">using a random selection mechanism.  </w:delText>
          </w:r>
        </w:del>
        <w:del w:id="271" w:author="Alex Deshowitz" w:date="2017-10-30T12:17:00Z">
          <w:r w:rsidR="00B31978" w:rsidDel="001D555C">
            <w:delText xml:space="preserve">The test images were held blind from the modeling process.  </w:delText>
          </w:r>
        </w:del>
      </w:ins>
      <w:ins w:id="272" w:author="Dennis Murray" w:date="2017-10-27T12:44:00Z">
        <w:r w:rsidR="00B31978">
          <w:t>As a baseline,</w:t>
        </w:r>
      </w:ins>
      <w:ins w:id="273" w:author="Alex Deshowitz" w:date="2017-10-30T12:17:00Z">
        <w:r>
          <w:t xml:space="preserve"> several machine learning algorithms were tuned and tested to gain </w:t>
        </w:r>
      </w:ins>
      <w:ins w:id="274" w:author="Alex Deshowitz" w:date="2017-10-30T12:18:00Z">
        <w:r>
          <w:t>a baseline</w:t>
        </w:r>
      </w:ins>
      <w:ins w:id="275" w:author="Alex Deshowitz" w:date="2017-10-30T12:17:00Z">
        <w:r>
          <w:t xml:space="preserve"> </w:t>
        </w:r>
      </w:ins>
      <w:ins w:id="276" w:author="Alex Deshowitz" w:date="2017-10-30T12:18:00Z">
        <w:r>
          <w:t xml:space="preserve">for </w:t>
        </w:r>
      </w:ins>
      <w:ins w:id="277" w:author="Alex Deshowitz" w:date="2017-10-30T12:17:00Z">
        <w:r>
          <w:t>model accuracy</w:t>
        </w:r>
      </w:ins>
      <w:ins w:id="278" w:author="Dennis Murray" w:date="2017-10-27T12:44:00Z">
        <w:del w:id="279" w:author="Alex Deshowitz" w:date="2017-10-30T12:17:00Z">
          <w:r w:rsidR="00B31978" w:rsidDel="001D555C">
            <w:delText xml:space="preserve"> a logistic regression model</w:delText>
          </w:r>
        </w:del>
      </w:ins>
      <w:ins w:id="280" w:author="Alex Deshowitz" w:date="2017-10-30T12:18:00Z">
        <w:r>
          <w:t xml:space="preserve">. </w:t>
        </w:r>
      </w:ins>
      <w:ins w:id="281" w:author="Dennis Murray" w:date="2017-10-27T12:44:00Z">
        <w:del w:id="282" w:author="Alex Deshowitz" w:date="2017-10-30T12:18:00Z">
          <w:r w:rsidR="00B31978" w:rsidDel="001D555C">
            <w:delText xml:space="preserve"> was built and achieved 67% accuracy on the test data set.  </w:delText>
          </w:r>
        </w:del>
        <w:r w:rsidR="00B31978">
          <w:t>The trained Convolutional Neural Network achieved</w:t>
        </w:r>
      </w:ins>
      <w:ins w:id="283" w:author="Alex Deshowitz" w:date="2017-10-30T12:18:00Z">
        <w:r>
          <w:t xml:space="preserve"> over </w:t>
        </w:r>
      </w:ins>
      <w:ins w:id="284" w:author="Dennis Murray" w:date="2017-10-27T12:44:00Z">
        <w:del w:id="285" w:author="Alex Deshowitz" w:date="2017-10-30T12:18:00Z">
          <w:r w:rsidR="00B31978" w:rsidDel="001D555C">
            <w:delText xml:space="preserve"> </w:delText>
          </w:r>
        </w:del>
        <w:r w:rsidR="00B31978">
          <w:t>8</w:t>
        </w:r>
      </w:ins>
      <w:ins w:id="286" w:author="Alex Deshowitz" w:date="2017-10-30T12:18:00Z">
        <w:r>
          <w:t>3</w:t>
        </w:r>
      </w:ins>
      <w:ins w:id="287" w:author="Dennis Murray" w:date="2017-10-27T12:44:00Z">
        <w:del w:id="288" w:author="Alex Deshowitz" w:date="2017-10-30T12:18:00Z">
          <w:r w:rsidR="00B31978" w:rsidDel="001D555C">
            <w:delText>0</w:delText>
          </w:r>
        </w:del>
        <w:r w:rsidR="00B31978">
          <w:t>% accuracy on the same test image set.</w:t>
        </w:r>
      </w:ins>
    </w:p>
    <w:p w14:paraId="4473D658" w14:textId="1A160B3D" w:rsidR="00B31978" w:rsidRDefault="00B31978" w:rsidP="003A7C94">
      <w:pPr>
        <w:ind w:firstLine="230"/>
        <w:rPr>
          <w:ins w:id="289" w:author="Dennis Murray" w:date="2017-10-27T12:35:00Z"/>
        </w:rPr>
      </w:pPr>
      <w:ins w:id="290" w:author="Dennis Murray" w:date="2017-10-27T12:45:00Z">
        <w:r>
          <w:t xml:space="preserve">As a demonstration of </w:t>
        </w:r>
      </w:ins>
      <w:ins w:id="291" w:author="Dennis Murray" w:date="2017-10-27T12:46:00Z">
        <w:r>
          <w:t xml:space="preserve">generalization of the concept, a </w:t>
        </w:r>
        <w:proofErr w:type="spellStart"/>
        <w:r>
          <w:t>TensorFlow</w:t>
        </w:r>
        <w:proofErr w:type="spellEnd"/>
        <w:r>
          <w:t xml:space="preserve"> object detection model was </w:t>
        </w:r>
      </w:ins>
      <w:ins w:id="292" w:author="Alex Deshowitz" w:date="2017-10-30T12:19:00Z">
        <w:r w:rsidR="003F5055">
          <w:t xml:space="preserve">built using the </w:t>
        </w:r>
        <w:proofErr w:type="spellStart"/>
        <w:r w:rsidR="003F5055">
          <w:t>TensorFlow</w:t>
        </w:r>
        <w:proofErr w:type="spellEnd"/>
        <w:r w:rsidR="003F5055">
          <w:t xml:space="preserve"> Object Detection API </w:t>
        </w:r>
      </w:ins>
      <w:ins w:id="293" w:author="Dennis Murray" w:date="2017-10-27T12:46:00Z">
        <w:del w:id="294" w:author="Alex Deshowitz" w:date="2017-10-30T12:19:00Z">
          <w:r w:rsidDel="003F5055">
            <w:delText xml:space="preserve">trained </w:delText>
          </w:r>
        </w:del>
        <w:r>
          <w:t>for identification of curb cuts within a panoramic image.</w:t>
        </w:r>
      </w:ins>
      <w:ins w:id="295" w:author="Alex Deshowitz" w:date="2017-10-30T12:19:00Z">
        <w:r w:rsidR="003F5055">
          <w:t xml:space="preserve"> This now negates the need for hand-labeled bounding boxes like those from the University of Maryland study. Once the API detects curbs in the sidewalks of </w:t>
        </w:r>
        <w:proofErr w:type="spellStart"/>
        <w:r w:rsidR="003F5055">
          <w:t>StreetView</w:t>
        </w:r>
        <w:proofErr w:type="spellEnd"/>
        <w:r w:rsidR="003F5055">
          <w:t xml:space="preserve"> Images, it is then able to accurately classify the curb as having a safe cut or not.</w:t>
        </w:r>
      </w:ins>
      <w:ins w:id="296" w:author="Dennis Murray" w:date="2017-10-27T12:46:00Z">
        <w:del w:id="297" w:author="Alex Deshowitz" w:date="2017-10-30T12:19:00Z">
          <w:r w:rsidDel="003F5055">
            <w:delText xml:space="preserve">  </w:delText>
          </w:r>
        </w:del>
      </w:ins>
    </w:p>
    <w:p w14:paraId="31EB0787" w14:textId="1E350884" w:rsidR="003A7C94" w:rsidRPr="00E14E8D" w:rsidRDefault="003F5055" w:rsidP="003A7C94">
      <w:pPr>
        <w:ind w:firstLine="230"/>
      </w:pPr>
      <w:ins w:id="298" w:author="Alex Deshowitz" w:date="2017-10-30T12:20:00Z">
        <w:r>
          <w:t>Models such as this can be extended to any municipality that is mapped in Google</w:t>
        </w:r>
      </w:ins>
      <w:ins w:id="299" w:author="Alex Deshowitz" w:date="2017-10-30T12:21:00Z">
        <w:r>
          <w:t xml:space="preserve">’s </w:t>
        </w:r>
        <w:proofErr w:type="spellStart"/>
        <w:r>
          <w:t>StreetView</w:t>
        </w:r>
        <w:proofErr w:type="spellEnd"/>
        <w:r>
          <w:t xml:space="preserve"> infrastructure.</w:t>
        </w:r>
      </w:ins>
      <w:del w:id="300" w:author="Alex Deshowitz" w:date="2017-10-30T12:20:00Z">
        <w:r w:rsidR="003A7C94" w:rsidRPr="00E14E8D" w:rsidDel="003F5055">
          <w:delText>A method to extend the trained model to the full geography of the</w:delText>
        </w:r>
        <w:r w:rsidR="002B41DD" w:rsidRPr="00E14E8D" w:rsidDel="003F5055">
          <w:delText xml:space="preserve"> city of Dallas is also outlined</w:delText>
        </w:r>
      </w:del>
      <w:r w:rsidR="002B41DD" w:rsidRPr="00E14E8D">
        <w:t>.  Additionally, we suggest an approach to leveraging this model to make sound recommendations regarding areas of focus for the city planning commission.</w:t>
      </w:r>
    </w:p>
    <w:p w14:paraId="12E25498" w14:textId="5F0AAB1B" w:rsidR="00335DD8" w:rsidRPr="00E14E8D" w:rsidDel="00CD1173" w:rsidRDefault="00335DD8" w:rsidP="00335DD8">
      <w:pPr>
        <w:ind w:firstLine="230"/>
        <w:rPr>
          <w:del w:id="301" w:author="Alex Deshowitz" w:date="2017-10-30T12:21:00Z"/>
        </w:rPr>
      </w:pPr>
      <w:ins w:id="302" w:author="Dennis Murray" w:date="2017-10-27T12:56:00Z">
        <w:del w:id="303" w:author="Alex Deshowitz" w:date="2017-10-30T12:21:00Z">
          <w:r w:rsidDel="00CD1173">
            <w:lastRenderedPageBreak/>
            <w:delText xml:space="preserve">Section 2 of this paper </w:delText>
          </w:r>
          <w:r w:rsidDel="003F5055">
            <w:delText xml:space="preserve">will highlight </w:delText>
          </w:r>
          <w:r w:rsidDel="00CD1173">
            <w:delText xml:space="preserve">related work that helped direct the creation of the solution.  Section 3 will </w:delText>
          </w:r>
        </w:del>
      </w:ins>
      <w:ins w:id="304" w:author="Dennis Murray" w:date="2017-10-27T12:58:00Z">
        <w:del w:id="305" w:author="Alex Deshowitz" w:date="2017-10-30T12:21:00Z">
          <w:r w:rsidDel="00CD1173">
            <w:delText>explain convolutional neural networks.  Section 4 will discuss the algorithms, and section 5 will outline the results of the tests.</w:delText>
          </w:r>
        </w:del>
      </w:ins>
      <w:ins w:id="306" w:author="Dennis Murray" w:date="2017-10-27T15:27:00Z">
        <w:del w:id="307" w:author="Alex Deshowitz" w:date="2017-10-30T12:21:00Z">
          <w:r w:rsidR="00C664EC" w:rsidDel="00CD1173">
            <w:delText xml:space="preserve">  Section 6 addresses ethical considerations of the research, and section 7 provides a path to future implementation of this research in municipal operations.</w:delText>
          </w:r>
        </w:del>
      </w:ins>
    </w:p>
    <w:p w14:paraId="37BB7748" w14:textId="69975242" w:rsidR="00081042" w:rsidRPr="00E14E8D" w:rsidRDefault="003A7C94" w:rsidP="00777349">
      <w:pPr>
        <w:pStyle w:val="heading10"/>
        <w:ind w:firstLine="230"/>
      </w:pPr>
      <w:commentRangeStart w:id="308"/>
      <w:r w:rsidRPr="00E14E8D">
        <w:t>2</w:t>
      </w:r>
      <w:r w:rsidR="00081042" w:rsidRPr="00E14E8D">
        <w:t xml:space="preserve">   </w:t>
      </w:r>
      <w:del w:id="309" w:author="Dennis Murray" w:date="2017-10-27T12:39:00Z">
        <w:r w:rsidR="00081042" w:rsidRPr="00E14E8D" w:rsidDel="00B31978">
          <w:delText>Previous Research</w:delText>
        </w:r>
        <w:commentRangeEnd w:id="308"/>
        <w:r w:rsidR="00F30199" w:rsidDel="00B31978">
          <w:rPr>
            <w:rStyle w:val="CommentReference"/>
            <w:b w:val="0"/>
          </w:rPr>
          <w:commentReference w:id="308"/>
        </w:r>
      </w:del>
      <w:ins w:id="310" w:author="Dennis Murray" w:date="2017-10-27T12:39:00Z">
        <w:r w:rsidR="00B31978">
          <w:t>Related Work</w:t>
        </w:r>
      </w:ins>
      <w:bookmarkStart w:id="311" w:name="_GoBack"/>
      <w:bookmarkEnd w:id="311"/>
    </w:p>
    <w:p w14:paraId="0361AB41" w14:textId="34D9515F" w:rsidR="000A666D" w:rsidRPr="00E14E8D" w:rsidRDefault="000A666D" w:rsidP="000A666D">
      <w:pPr>
        <w:ind w:firstLine="230"/>
      </w:pPr>
      <w:r w:rsidRPr="00E14E8D">
        <w:t xml:space="preserve">The current reach of accessibility features in the urban landscape </w:t>
      </w:r>
      <w:del w:id="312" w:author="Dennis Murray" w:date="2017-10-27T16:21:00Z">
        <w:r w:rsidRPr="00E14E8D" w:rsidDel="00425991">
          <w:delText xml:space="preserve">is central to the research that was performed for this paper. </w:delText>
        </w:r>
      </w:del>
      <w:ins w:id="313" w:author="Dennis Murray" w:date="2017-10-27T16:21:00Z">
        <w:r w:rsidR="00425991">
          <w:t xml:space="preserve">was researched by </w:t>
        </w:r>
      </w:ins>
      <w:r w:rsidRPr="00E14E8D">
        <w:t>Bennett, Kirby, and MacDonald [17]</w:t>
      </w:r>
      <w:ins w:id="314" w:author="Dennis Murray" w:date="2017-10-27T16:24:00Z">
        <w:r w:rsidR="00425991">
          <w:t>.  They</w:t>
        </w:r>
      </w:ins>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del w:id="315" w:author="Dennis Murray" w:date="2017-10-27T16:25:00Z">
        <w:r w:rsidDel="00425991">
          <w:delText xml:space="preserve"> user</w:delText>
        </w:r>
      </w:del>
      <w:r>
        <w:t>.</w:t>
      </w:r>
    </w:p>
    <w:p w14:paraId="54F391E3" w14:textId="547D9CA6" w:rsidR="000A666D" w:rsidRPr="00E14E8D" w:rsidRDefault="000A666D" w:rsidP="000A666D">
      <w:pPr>
        <w:ind w:firstLine="230"/>
      </w:pPr>
      <w:del w:id="316" w:author="Dennis Murray" w:date="2017-10-27T16:25:00Z">
        <w:r w:rsidRPr="00E14E8D" w:rsidDel="00425991">
          <w:delText xml:space="preserve">It is important to view the context of provisions for access as not special accommodations for persons with disability, but instead bringing the world to be equally accessible to all people. </w:delText>
        </w:r>
      </w:del>
      <w:r w:rsidRPr="00E14E8D">
        <w:t xml:space="preserve">Bromley </w:t>
      </w:r>
      <w:r w:rsidRPr="00425991">
        <w:rPr>
          <w:i/>
          <w:rPrChange w:id="317" w:author="Dennis Murray" w:date="2017-10-27T16:25:00Z">
            <w:rPr/>
          </w:rPrChange>
        </w:rPr>
        <w:t>et al</w:t>
      </w:r>
      <w:ins w:id="318" w:author="Dennis Murray" w:date="2017-10-27T16:25:00Z">
        <w:r w:rsidR="00425991" w:rsidRPr="00425991">
          <w:rPr>
            <w:i/>
            <w:rPrChange w:id="319" w:author="Dennis Murray" w:date="2017-10-27T16:25:00Z">
              <w:rPr/>
            </w:rPrChange>
          </w:rPr>
          <w:t>.</w:t>
        </w:r>
      </w:ins>
      <w:r w:rsidRPr="00E14E8D">
        <w:t xml:space="preserve"> [18] noted </w:t>
      </w:r>
      <w:del w:id="320" w:author="Dennis Murray" w:date="2017-10-27T16:25:00Z">
        <w:r w:rsidRPr="00E14E8D" w:rsidDel="00425991">
          <w:delText xml:space="preserve">in </w:delText>
        </w:r>
        <w:r w:rsidR="00657618" w:rsidDel="00425991">
          <w:delText xml:space="preserve">a </w:delText>
        </w:r>
        <w:r w:rsidRPr="00E14E8D" w:rsidDel="00425991">
          <w:delText xml:space="preserve">review of </w:delText>
        </w:r>
      </w:del>
      <w:ins w:id="321" w:author="Dennis Murray" w:date="2017-10-27T16:25:00Z">
        <w:r w:rsidR="00425991">
          <w:t xml:space="preserve">that </w:t>
        </w:r>
      </w:ins>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del w:id="322" w:author="Dennis Murray" w:date="2017-10-27T16:26:00Z">
        <w:r w:rsidR="00657618" w:rsidDel="00425991">
          <w:delText>a</w:delText>
        </w:r>
        <w:r w:rsidRPr="00E14E8D" w:rsidDel="00425991">
          <w:delText xml:space="preserve"> </w:delText>
        </w:r>
      </w:del>
      <w:ins w:id="323" w:author="Dennis Murray" w:date="2017-10-27T16:26:00Z">
        <w:r w:rsidR="00425991">
          <w:t xml:space="preserve">Bromley </w:t>
        </w:r>
        <w:r w:rsidR="00425991" w:rsidRPr="00425991">
          <w:rPr>
            <w:i/>
            <w:rPrChange w:id="324" w:author="Dennis Murray" w:date="2017-10-27T16:26:00Z">
              <w:rPr/>
            </w:rPrChange>
          </w:rPr>
          <w:t>et al.</w:t>
        </w:r>
        <w:r w:rsidR="00425991" w:rsidRPr="00425991">
          <w:rPr>
            <w:rPrChange w:id="325" w:author="Dennis Murray" w:date="2017-10-27T16:26:00Z">
              <w:rPr>
                <w:i/>
              </w:rPr>
            </w:rPrChange>
          </w:rPr>
          <w:t>’s</w:t>
        </w:r>
        <w:r w:rsidR="00425991" w:rsidRPr="00425991">
          <w:rPr>
            <w:i/>
            <w:rPrChange w:id="326" w:author="Dennis Murray" w:date="2017-10-27T16:26:00Z">
              <w:rPr/>
            </w:rPrChange>
          </w:rPr>
          <w:t xml:space="preserve"> </w:t>
        </w:r>
      </w:ins>
      <w:r w:rsidRPr="00E14E8D">
        <w:t xml:space="preserve">survey-based study in Swansea, Wales found 60% thought that lack of curb ramps were a “major” or “prohibitive” obstacle to access. </w:t>
      </w:r>
      <w:del w:id="327" w:author="Dennis Murray" w:date="2017-10-27T16:27:00Z">
        <w:r w:rsidRPr="00E14E8D" w:rsidDel="00425991">
          <w:delText>As a result, r</w:delText>
        </w:r>
      </w:del>
      <w:ins w:id="328" w:author="Dennis Murray" w:date="2017-10-27T16:27:00Z">
        <w:r w:rsidR="00425991">
          <w:t>R</w:t>
        </w:r>
      </w:ins>
      <w:r w:rsidRPr="00E14E8D">
        <w:t xml:space="preserve">espondents </w:t>
      </w:r>
      <w:del w:id="329" w:author="Dennis Murray" w:date="2017-10-27T16:27:00Z">
        <w:r w:rsidRPr="00E14E8D" w:rsidDel="00425991">
          <w:delText xml:space="preserve">had to use </w:delText>
        </w:r>
      </w:del>
      <w:ins w:id="330" w:author="Dennis Murray" w:date="2017-10-27T16:27:00Z">
        <w:r w:rsidR="00425991">
          <w:t xml:space="preserve">used </w:t>
        </w:r>
      </w:ins>
      <w:r w:rsidRPr="00E14E8D">
        <w:t xml:space="preserve">domain knowledge of the city to navigate around obstacles, and sometimes take much longer paths to access. Among the respondents, 60.8% agreed that “the way places are designed” is the major problem for wheelchair users. This attitude was </w:t>
      </w:r>
      <w:del w:id="331" w:author="Dennis Murray" w:date="2017-10-27T16:27:00Z">
        <w:r w:rsidRPr="00E14E8D" w:rsidDel="001C2FC8">
          <w:delText xml:space="preserve">somewhat </w:delText>
        </w:r>
      </w:del>
      <w:r w:rsidRPr="00E14E8D">
        <w:t xml:space="preserve">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31C8EEBB" w:rsidR="000A666D" w:rsidRPr="00E14E8D" w:rsidRDefault="000A666D" w:rsidP="000A666D">
      <w:pPr>
        <w:ind w:firstLine="230"/>
      </w:pPr>
      <w:r w:rsidRPr="00E14E8D">
        <w:t xml:space="preserve">Another </w:t>
      </w:r>
      <w:del w:id="332" w:author="Dennis Murray" w:date="2017-10-27T16:28:00Z">
        <w:r w:rsidRPr="00E14E8D" w:rsidDel="001C2FC8">
          <w:delText xml:space="preserve">important </w:delText>
        </w:r>
      </w:del>
      <w:r w:rsidRPr="00E14E8D">
        <w:t xml:space="preserve">piece of research </w:t>
      </w:r>
      <w:ins w:id="333" w:author="Dennis Murray" w:date="2017-10-27T16:28:00Z">
        <w:r w:rsidR="001C2FC8">
          <w:t xml:space="preserve">on accessibility </w:t>
        </w:r>
      </w:ins>
      <w:r w:rsidRPr="00E14E8D">
        <w:t xml:space="preserve">was Clarke </w:t>
      </w:r>
      <w:r w:rsidRPr="001C2FC8">
        <w:rPr>
          <w:i/>
          <w:rPrChange w:id="334" w:author="Dennis Murray" w:date="2017-10-27T16:28:00Z">
            <w:rPr/>
          </w:rPrChange>
        </w:rPr>
        <w:t>et al</w:t>
      </w:r>
      <w:ins w:id="335" w:author="Dennis Murray" w:date="2017-10-27T16:28:00Z">
        <w:r w:rsidR="001C2FC8" w:rsidRPr="001C2FC8">
          <w:rPr>
            <w:i/>
            <w:rPrChange w:id="336" w:author="Dennis Murray" w:date="2017-10-27T16:28:00Z">
              <w:rPr/>
            </w:rPrChange>
          </w:rPr>
          <w:t>.</w:t>
        </w:r>
      </w:ins>
      <w:r w:rsidRPr="00E14E8D">
        <w:t xml:space="preserve">’s [13] audit of </w:t>
      </w:r>
      <w:proofErr w:type="spellStart"/>
      <w:r w:rsidRPr="00E14E8D">
        <w:t>Streetview</w:t>
      </w:r>
      <w:proofErr w:type="spellEnd"/>
      <w:r w:rsidRPr="00E14E8D">
        <w:t xml:space="preserve"> images</w:t>
      </w:r>
      <w:ins w:id="337" w:author="Dennis Murray" w:date="2017-10-27T16:28:00Z">
        <w:r w:rsidR="001C2FC8">
          <w:t xml:space="preserve">, </w:t>
        </w:r>
      </w:ins>
      <w:del w:id="338" w:author="Dennis Murray" w:date="2017-10-27T16:28:00Z">
        <w:r w:rsidRPr="00E14E8D" w:rsidDel="001C2FC8">
          <w:delText xml:space="preserve"> as </w:delText>
        </w:r>
      </w:del>
      <w:r w:rsidRPr="00E14E8D">
        <w:t xml:space="preserve">compared with an individual’s in-person audit. The study involved researchers in neighborhoods in Chicago walking each block from the inside to the outside, essentially walking the block twice, and assessing the quality of the sidewalks. </w:t>
      </w:r>
      <w:ins w:id="339" w:author="Dennis Murray" w:date="2017-10-27T16:29:00Z">
        <w:r w:rsidR="001C2FC8">
          <w:t xml:space="preserve">The study </w:t>
        </w:r>
      </w:ins>
      <w:ins w:id="340" w:author="Dennis Murray" w:date="2017-10-27T16:30:00Z">
        <w:r w:rsidR="001C2FC8">
          <w:t xml:space="preserve">then </w:t>
        </w:r>
      </w:ins>
      <w:ins w:id="341" w:author="Dennis Murray" w:date="2017-10-27T16:29:00Z">
        <w:r w:rsidR="001C2FC8">
          <w:t xml:space="preserve">mirrored the street survey </w:t>
        </w:r>
      </w:ins>
      <w:ins w:id="342" w:author="Dennis Murray" w:date="2017-10-27T16:30:00Z">
        <w:r w:rsidR="001C2FC8">
          <w:t xml:space="preserve">methodology </w:t>
        </w:r>
      </w:ins>
      <w:ins w:id="343" w:author="Dennis Murray" w:date="2017-10-27T16:29:00Z">
        <w:r w:rsidR="001C2FC8">
          <w:t xml:space="preserve">using images sourced from Google </w:t>
        </w:r>
        <w:proofErr w:type="spellStart"/>
        <w:r w:rsidR="001C2FC8">
          <w:t>StreeetView</w:t>
        </w:r>
        <w:proofErr w:type="spellEnd"/>
        <w:r w:rsidR="001C2FC8">
          <w:t xml:space="preserve">.  </w:t>
        </w:r>
      </w:ins>
      <w:ins w:id="344" w:author="Dennis Murray" w:date="2017-10-27T16:31:00Z">
        <w:r w:rsidR="00A549D3">
          <w:t xml:space="preserve">The surveyors were asked to score attributes of the neighborhood on subjective scales.  </w:t>
        </w:r>
      </w:ins>
      <w:ins w:id="345" w:author="Dennis Murray" w:date="2017-10-27T16:41:00Z">
        <w:r w:rsidR="00827783">
          <w:t xml:space="preserve">The results of the study concluded that </w:t>
        </w:r>
      </w:ins>
      <w:ins w:id="346" w:author="Dennis Murray" w:date="2017-10-27T16:42:00Z">
        <w:r w:rsidR="00827783">
          <w:t>questions that require determining the objective presence or absence of a feature are consistent across participants.  Questions that required a subjective rating of a feature were less likely to be consistent</w:t>
        </w:r>
      </w:ins>
      <w:ins w:id="347" w:author="Dennis Murray" w:date="2017-10-27T16:44:00Z">
        <w:r w:rsidR="00827783">
          <w:t xml:space="preserve">.  The level of detail required for answering specific features of a neighborhood also was a factor for the consistency between in person and </w:t>
        </w:r>
        <w:proofErr w:type="spellStart"/>
        <w:r w:rsidR="00827783">
          <w:t>StreetView</w:t>
        </w:r>
        <w:proofErr w:type="spellEnd"/>
        <w:r w:rsidR="00827783">
          <w:t xml:space="preserve"> based studies.  </w:t>
        </w:r>
      </w:ins>
      <w:ins w:id="348" w:author="Dennis Murray" w:date="2017-10-27T16:45:00Z">
        <w:r w:rsidR="00827783">
          <w:t xml:space="preserve">A question asking for the presence of litter or broken glass in the street had a consistency score of 0.347, </w:t>
        </w:r>
      </w:ins>
      <w:ins w:id="349" w:author="Dennis Murray" w:date="2017-10-27T16:46:00Z">
        <w:r w:rsidR="00827783">
          <w:t>while a question asking for the presence of check cashing scores had a consistency of 0.</w:t>
        </w:r>
      </w:ins>
      <w:ins w:id="350" w:author="Dennis Murray" w:date="2017-10-27T16:47:00Z">
        <w:r w:rsidR="00827783">
          <w:t xml:space="preserve">987.  The temporal nature of some of the questions versus the age of the </w:t>
        </w:r>
        <w:proofErr w:type="spellStart"/>
        <w:r w:rsidR="00827783">
          <w:t>StreetView</w:t>
        </w:r>
        <w:proofErr w:type="spellEnd"/>
        <w:r w:rsidR="00827783">
          <w:t xml:space="preserve"> images may also have been a factor in the outcomes.  </w:t>
        </w:r>
      </w:ins>
      <w:del w:id="351" w:author="Dennis Murray" w:date="2017-10-27T16:29:00Z">
        <w:r w:rsidRPr="00E14E8D" w:rsidDel="001C2FC8">
          <w:delText xml:space="preserve">This study found that subjective measures like sidewalk quality have much lower consistency between observation via Streetview and in-person observation and grading. </w:delText>
        </w:r>
      </w:del>
      <w:del w:id="352" w:author="Dennis Murray" w:date="2017-10-27T16:33:00Z">
        <w:r w:rsidRPr="00E14E8D" w:rsidDel="00A549D3">
          <w:delText xml:space="preserve">Essentially, the conclusion is that features requiring high levels of precision can be hard to attain via Streetview images. This poses an interesting </w:delText>
        </w:r>
        <w:r w:rsidR="00345461" w:rsidDel="00A549D3">
          <w:delText>challenge</w:delText>
        </w:r>
        <w:r w:rsidRPr="00E14E8D" w:rsidDel="00A549D3">
          <w:delText xml:space="preserve"> to our research. For instance, our model will need to stay informed of areas that have been treated in the previous time periods. Therefore, if a database of previously updated sidewalks does not exist, we will need to provide a means of storing projects within a database that allows for those items or coordinates to be referenced. This will prevent outdated Streetview images from being used in the classification and scoring process. </w:delText>
        </w:r>
      </w:del>
    </w:p>
    <w:p w14:paraId="2534974F" w14:textId="4ECA26A8" w:rsidR="000A666D" w:rsidRPr="00E14E8D" w:rsidRDefault="000A666D" w:rsidP="000A666D">
      <w:pPr>
        <w:ind w:firstLine="230"/>
        <w:rPr>
          <w:ins w:id="353" w:author="Dennis Murray" w:date="2017-10-18T20:37:00Z"/>
        </w:rPr>
      </w:pPr>
      <w:commentRangeStart w:id="354"/>
      <w:del w:id="355" w:author="Dennis Murray" w:date="2017-10-27T16:48:00Z">
        <w:r w:rsidRPr="00E14E8D" w:rsidDel="008241F8">
          <w:lastRenderedPageBreak/>
          <w:delText>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[11],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w:delText>
        </w:r>
      </w:del>
      <w:proofErr w:type="gramStart"/>
      <w:r w:rsidRPr="00E14E8D">
        <w:t>e</w:t>
      </w:r>
      <w:proofErr w:type="gramEnd"/>
      <w:r w:rsidRPr="00E14E8D">
        <w:t xml:space="preserve">. </w:t>
      </w:r>
      <w:commentRangeEnd w:id="354"/>
      <w:r w:rsidR="008241F8">
        <w:rPr>
          <w:rStyle w:val="CommentReference"/>
        </w:rPr>
        <w:commentReference w:id="354"/>
      </w:r>
    </w:p>
    <w:p w14:paraId="6D9D88EA" w14:textId="12B3E721" w:rsidR="000A666D" w:rsidRPr="00E14E8D" w:rsidDel="001A678C" w:rsidRDefault="000A666D" w:rsidP="000A666D">
      <w:pPr>
        <w:ind w:firstLine="230"/>
        <w:rPr>
          <w:del w:id="356" w:author="Dennis Murray" w:date="2017-10-27T11:08:00Z"/>
        </w:rPr>
      </w:pPr>
      <w:commentRangeStart w:id="357"/>
      <w:commentRangeStart w:id="358"/>
      <w:commentRangeStart w:id="359"/>
      <w:del w:id="360" w:author="Dennis Murray" w:date="2017-10-27T11:08:00Z">
        <w:r w:rsidRPr="00E14E8D" w:rsidDel="001A678C">
          <w:delText>The fourth area o</w:delText>
        </w:r>
        <w:commentRangeEnd w:id="357"/>
        <w:r w:rsidR="001600E6" w:rsidDel="001A678C">
          <w:rPr>
            <w:rStyle w:val="CommentReference"/>
          </w:rPr>
          <w:commentReference w:id="357"/>
        </w:r>
        <w:commentRangeEnd w:id="358"/>
        <w:r w:rsidR="006534FA" w:rsidDel="001A678C">
          <w:rPr>
            <w:rStyle w:val="CommentReference"/>
          </w:rPr>
          <w:commentReference w:id="358"/>
        </w:r>
      </w:del>
      <w:commentRangeEnd w:id="359"/>
      <w:r w:rsidR="001A678C">
        <w:rPr>
          <w:rStyle w:val="CommentReference"/>
        </w:rPr>
        <w:commentReference w:id="359"/>
      </w:r>
      <w:del w:id="361" w:author="Dennis Murray" w:date="2017-10-27T11:08:00Z">
        <w:r w:rsidRPr="00E14E8D" w:rsidDel="001A678C">
          <w:delText>f research for this project focused on the general health benefits of neighborhood walkability. Deehr and Shumann [7] provided work for five different neighborhoods in the Seattle area. Their research considered the incidence of pedestrian strikes by motorists, the health factors of walking, and the current modes of transportation that pedestrians were using. Their research led to the city adding additional walking paths, and trails. Additionally, much of the research sparked additional community involvement in the design of multi-model transportation infrastructure. Additionally, in Richardson,</w:delText>
        </w:r>
        <w:r w:rsidR="001600E6" w:rsidDel="001A678C">
          <w:delText xml:space="preserve"> </w:delText>
        </w:r>
        <w:r w:rsidRPr="00E14E8D" w:rsidDel="001A678C">
          <w:delText>Troxel</w:delText>
        </w:r>
        <w:r w:rsidR="001600E6" w:rsidDel="001A678C">
          <w:delText>,</w:delText>
        </w:r>
        <w:r w:rsidRPr="00E14E8D" w:rsidDel="001A678C">
          <w:delText xml:space="preserve"> et al [10], the authors sought to understand whether factors such as green space and walkability resulted in “moderate to vigorous physical activity” for the residents of randomly selected neighborhoods in Pittsburg, PA. When controlling for factors such as crime, green space, and walkability in the selected targets, it was discovered that variables such as gender, age, education, and overall walkability of the neighborhood did play significant roles in the levels of physical activity for an area. This research helps us reaffirm that there is immense potential for identifying areas that need this sort of infrastructure. Ultimately the goals of helping people lead healthier and safer lives are potential outcomes of the modeling exercise laid out in this paper.</w:delText>
        </w:r>
      </w:del>
    </w:p>
    <w:p w14:paraId="2DDBD39C" w14:textId="5CAC7FA3" w:rsidR="00A01F9A" w:rsidRPr="00E14E8D" w:rsidRDefault="0038784E" w:rsidP="00777349">
      <w:pPr>
        <w:ind w:firstLine="230"/>
      </w:pPr>
      <w:r w:rsidRPr="00E14E8D">
        <w:t>Image r</w:t>
      </w:r>
      <w:r w:rsidR="00A01F9A" w:rsidRPr="00E14E8D">
        <w:t xml:space="preserve">ecognition is </w:t>
      </w:r>
      <w:del w:id="362" w:author="Dennis Murray" w:date="2017-10-27T15:48:00Z">
        <w:r w:rsidR="00A01F9A" w:rsidRPr="00E14E8D" w:rsidDel="00920328">
          <w:delText xml:space="preserve">not a new field. The </w:delText>
        </w:r>
      </w:del>
      <w:ins w:id="363" w:author="Dennis Murray" w:date="2017-10-27T15:48:00Z">
        <w:r w:rsidR="00920328">
          <w:t xml:space="preserve">the </w:t>
        </w:r>
      </w:ins>
      <w:r w:rsidR="00A01F9A" w:rsidRPr="00E14E8D">
        <w:t xml:space="preserve">use of </w:t>
      </w:r>
      <w:r w:rsidR="008D01CF" w:rsidRPr="00E14E8D">
        <w:t>machines to recognize image</w:t>
      </w:r>
      <w:r w:rsidR="00A01F9A" w:rsidRPr="00E14E8D">
        <w:t>s</w:t>
      </w:r>
      <w:del w:id="364" w:author="Dennis Murray" w:date="2017-10-27T15:48:00Z">
        <w:r w:rsidR="00A01F9A" w:rsidRPr="00E14E8D" w:rsidDel="00920328">
          <w:delText xml:space="preserve"> has been around for decades</w:delText>
        </w:r>
      </w:del>
      <w:r w:rsidR="00A01F9A" w:rsidRPr="00E14E8D">
        <w:t xml:space="preserve">. </w:t>
      </w:r>
      <w:r w:rsidR="008D01CF" w:rsidRPr="00E14E8D">
        <w:t xml:space="preserve">As early as 1963, the electrical engineering department at MIT </w:t>
      </w:r>
      <w:r w:rsidR="00A01F9A" w:rsidRPr="00E14E8D">
        <w:t>began</w:t>
      </w:r>
      <w:r w:rsidR="008D01CF" w:rsidRPr="00E14E8D">
        <w:t xml:space="preserve"> using computers to recognize 3D images. </w:t>
      </w:r>
      <w:ins w:id="365" w:author="Dennis Murray" w:date="2017-10-27T15:53:00Z">
        <w:r w:rsidR="00464F23">
          <w:t>Lawrence Gilman’s 1963 research</w:t>
        </w:r>
      </w:ins>
      <w:ins w:id="366" w:author="Dennis Murray" w:date="2017-10-27T15:57:00Z">
        <w:r w:rsidR="00464F23">
          <w:t xml:space="preserve"> [26]</w:t>
        </w:r>
      </w:ins>
      <w:ins w:id="367" w:author="Dennis Murray" w:date="2017-10-27T15:53:00Z">
        <w:r w:rsidR="00464F23">
          <w:t xml:space="preserve"> </w:t>
        </w:r>
      </w:ins>
      <w:ins w:id="368" w:author="Dennis Murray" w:date="2017-10-27T15:54:00Z">
        <w:r w:rsidR="00464F23">
          <w:t xml:space="preserve">provided a method for a computer to process a photograph to a line drawing, </w:t>
        </w:r>
      </w:ins>
      <w:ins w:id="369" w:author="Dennis Murray" w:date="2017-10-27T15:59:00Z">
        <w:r w:rsidR="00464F23">
          <w:t xml:space="preserve">reduce it to a set of coordinates, </w:t>
        </w:r>
      </w:ins>
      <w:ins w:id="370" w:author="Dennis Murray" w:date="2017-10-27T15:55:00Z">
        <w:r w:rsidR="00464F23">
          <w:t xml:space="preserve">and then render the object from any direction.  </w:t>
        </w:r>
      </w:ins>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03304050" w:rsidR="00081042" w:rsidRDefault="008D01CF" w:rsidP="00777349">
      <w:pPr>
        <w:ind w:firstLine="230"/>
        <w:rPr>
          <w:ins w:id="371" w:author="Dennis Murray" w:date="2017-10-27T15:45:00Z"/>
        </w:rPr>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[3]</w:t>
      </w:r>
      <w:r w:rsidR="004C3295" w:rsidRPr="00E14E8D">
        <w:t xml:space="preserve"> provided meaningful advancements in image element detection and classification</w:t>
      </w:r>
      <w:r w:rsidR="00A01F9A" w:rsidRPr="00E14E8D">
        <w:t xml:space="preserve">. </w:t>
      </w:r>
      <w:del w:id="372" w:author="Dennis Murray" w:date="2017-10-27T16:00:00Z">
        <w:r w:rsidRPr="00E14E8D" w:rsidDel="00464F23">
          <w:delText xml:space="preserve">In this paper, the </w:delText>
        </w:r>
      </w:del>
      <w:ins w:id="373" w:author="Dennis Murray" w:date="2017-10-27T16:00:00Z">
        <w:r w:rsidR="00464F23">
          <w:t xml:space="preserve">The </w:t>
        </w:r>
      </w:ins>
      <w:r w:rsidRPr="00E14E8D">
        <w:t xml:space="preserve">authors built upon their previous research involving shape and color recognition to help classify street signs and </w:t>
      </w:r>
      <w:r w:rsidR="004C3295" w:rsidRPr="00E14E8D">
        <w:t>traffic signals</w:t>
      </w:r>
      <w:r w:rsidRPr="00E14E8D">
        <w:t xml:space="preserve">. Their work </w:t>
      </w:r>
      <w:del w:id="374" w:author="Dennis Murray" w:date="2017-10-27T16:00:00Z">
        <w:r w:rsidRPr="00E14E8D" w:rsidDel="00464F23">
          <w:delText xml:space="preserve">is interesting in that it has </w:delText>
        </w:r>
      </w:del>
      <w:ins w:id="375" w:author="Dennis Murray" w:date="2017-10-27T16:00:00Z">
        <w:r w:rsidR="00464F23">
          <w:t xml:space="preserve">utilizes </w:t>
        </w:r>
      </w:ins>
      <w:r w:rsidRPr="00E14E8D">
        <w:t xml:space="preserve">a 2-step approach where if the model fails on the first classification </w:t>
      </w:r>
      <w:r w:rsidR="00A01F9A" w:rsidRPr="00E14E8D">
        <w:t xml:space="preserve">step, the image is thrown out. </w:t>
      </w:r>
      <w:ins w:id="376" w:author="Dennis Murray" w:date="2017-10-27T16:05:00Z">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w:t>
        </w:r>
      </w:ins>
      <w:ins w:id="377" w:author="Dennis Murray" w:date="2017-10-27T16:06:00Z">
        <w:r w:rsidR="00FC7C69">
          <w:t xml:space="preserve">the classification task, and ignore the remaining features.  The authors’ model in this work found </w:t>
        </w:r>
      </w:ins>
      <w:ins w:id="378" w:author="Dennis Murray" w:date="2017-10-27T16:07:00Z">
        <w:r w:rsidR="00FC7C69">
          <w:t xml:space="preserve">the color channel information, both in raw and normalized forms, to be highly important to the classification of road signage.  </w:t>
        </w:r>
      </w:ins>
      <w:ins w:id="379" w:author="Dennis Murray" w:date="2017-10-27T16:08:00Z">
        <w:r w:rsidR="000469B2">
          <w:t xml:space="preserve">This could be contrasted with methods like decision trees or logistic regression, which may require more tuning from the </w:t>
        </w:r>
      </w:ins>
      <w:ins w:id="380" w:author="Dennis Murray" w:date="2017-10-27T16:18:00Z">
        <w:r w:rsidR="00B548F6">
          <w:t>constructor</w:t>
        </w:r>
      </w:ins>
      <w:ins w:id="381" w:author="Dennis Murray" w:date="2017-10-27T16:08:00Z">
        <w:r w:rsidR="000469B2">
          <w:t xml:space="preserve"> to discover the </w:t>
        </w:r>
      </w:ins>
      <w:ins w:id="382" w:author="Dennis Murray" w:date="2017-10-27T16:09:00Z">
        <w:r w:rsidR="000469B2">
          <w:t xml:space="preserve">most </w:t>
        </w:r>
      </w:ins>
      <w:ins w:id="383" w:author="Dennis Murray" w:date="2017-10-27T16:18:00Z">
        <w:r w:rsidR="00B548F6">
          <w:t xml:space="preserve">important and influential </w:t>
        </w:r>
      </w:ins>
      <w:ins w:id="384" w:author="Dennis Murray" w:date="2017-10-27T16:09:00Z">
        <w:r w:rsidR="000469B2">
          <w:t xml:space="preserve">features. </w:t>
        </w:r>
      </w:ins>
      <w:del w:id="385" w:author="Dennis Murray" w:date="2017-10-27T16:09:00Z">
        <w:r w:rsidRPr="00E14E8D" w:rsidDel="000469B2">
          <w:delText xml:space="preserve">This model is important to our work, because it shows how an algorithm such as Adaboost can be used to detect both anomalous and important features </w:delText>
        </w:r>
        <w:r w:rsidR="00153D88" w:rsidRPr="00E14E8D" w:rsidDel="000469B2">
          <w:delText>for an image-based problem proposal.</w:delText>
        </w:r>
      </w:del>
    </w:p>
    <w:p w14:paraId="46C70833" w14:textId="77777777" w:rsidR="00920328" w:rsidRPr="00E14E8D" w:rsidRDefault="00920328" w:rsidP="00920328">
      <w:pPr>
        <w:ind w:firstLine="230"/>
        <w:rPr>
          <w:moveTo w:id="386" w:author="Dennis Murray" w:date="2017-10-27T15:45:00Z"/>
        </w:rPr>
      </w:pPr>
      <w:moveToRangeStart w:id="387" w:author="Dennis Murray" w:date="2017-10-27T15:45:00Z" w:name="move496882438"/>
      <w:moveTo w:id="388" w:author="Dennis Murray" w:date="2017-10-27T15:45:00Z">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 xml:space="preserve">-Machado [19]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w:t>
        </w:r>
        <w:proofErr w:type="gramStart"/>
        <w:r w:rsidRPr="00E14E8D">
          <w:t>context,</w:t>
        </w:r>
        <w:proofErr w:type="gramEnd"/>
        <w:r w:rsidRPr="00E14E8D">
          <w:t xml:space="preserve">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To>
    </w:p>
    <w:moveToRangeEnd w:id="387"/>
    <w:p w14:paraId="546F240E" w14:textId="77777777" w:rsidR="00920328" w:rsidRPr="00E14E8D" w:rsidRDefault="00920328" w:rsidP="00777349">
      <w:pPr>
        <w:ind w:firstLine="230"/>
      </w:pPr>
    </w:p>
    <w:p w14:paraId="6E4DAD8E" w14:textId="6820CFC6" w:rsidR="00920328" w:rsidRDefault="00153D88" w:rsidP="003B33BB">
      <w:pPr>
        <w:ind w:firstLine="230"/>
        <w:rPr>
          <w:ins w:id="389" w:author="Dennis Murray" w:date="2017-10-27T15:41:00Z"/>
        </w:rPr>
      </w:pPr>
      <w:commentRangeStart w:id="390"/>
      <w:del w:id="391" w:author="Dennis Murray" w:date="2017-10-27T15:42:00Z">
        <w:r w:rsidRPr="00E14E8D" w:rsidDel="00920328">
          <w:delText>Another important piece of re</w:delText>
        </w:r>
        <w:r w:rsidR="00A01F9A" w:rsidRPr="00E14E8D" w:rsidDel="00920328">
          <w:delText>search is Perona’s “A Bayesian H</w:delText>
        </w:r>
        <w:r w:rsidRPr="00E14E8D" w:rsidDel="00920328">
          <w:delText xml:space="preserve">ierarchical </w:delText>
        </w:r>
        <w:r w:rsidR="00A01F9A" w:rsidRPr="00E14E8D" w:rsidDel="00920328">
          <w:delText>M</w:delText>
        </w:r>
        <w:r w:rsidR="006E4679" w:rsidRPr="00E14E8D" w:rsidDel="00920328">
          <w:delText>odel for Learning N</w:delText>
        </w:r>
        <w:r w:rsidRPr="00E14E8D" w:rsidDel="00920328">
          <w:delText xml:space="preserve">atural Scene Categories” </w:delText>
        </w:r>
        <w:r w:rsidR="005F7696" w:rsidRPr="00E14E8D" w:rsidDel="00920328">
          <w:delText>[4]</w:delText>
        </w:r>
        <w:r w:rsidRPr="00E14E8D" w:rsidDel="00920328">
          <w:delText xml:space="preserve">. </w:delText>
        </w:r>
        <w:r w:rsidR="00C52E92" w:rsidRPr="00E14E8D" w:rsidDel="00920328">
          <w:delText xml:space="preserve">In this paper, the authors provided </w:delText>
        </w:r>
        <w:r w:rsidR="004C3295" w:rsidRPr="00E14E8D" w:rsidDel="00920328">
          <w:delText>an</w:delText>
        </w:r>
        <w:r w:rsidR="00C52E92" w:rsidRPr="00E14E8D" w:rsidDel="00920328">
          <w:delText xml:space="preserve"> approach that allowed for </w:delText>
        </w:r>
      </w:del>
      <w:del w:id="392" w:author="Dennis Murray" w:date="2017-10-27T15:30:00Z">
        <w:r w:rsidR="00C52E92" w:rsidRPr="00E14E8D" w:rsidDel="00967EA0">
          <w:delText xml:space="preserve">very </w:delText>
        </w:r>
      </w:del>
      <w:del w:id="393" w:author="Dennis Murray" w:date="2017-10-27T15:42:00Z">
        <w:r w:rsidR="00C52E92" w:rsidRPr="00E14E8D" w:rsidDel="00920328">
          <w:delText>hands-off model building</w:delText>
        </w:r>
      </w:del>
      <w:del w:id="394" w:author="Dennis Murray" w:date="2017-10-27T15:28:00Z">
        <w:r w:rsidR="00C52E92" w:rsidRPr="00E14E8D" w:rsidDel="00967EA0">
          <w:delText xml:space="preserve">. </w:delText>
        </w:r>
        <w:commentRangeStart w:id="395"/>
        <w:r w:rsidR="00C52E92" w:rsidRPr="00E14E8D" w:rsidDel="00967EA0">
          <w:delText xml:space="preserve">This model will potentially </w:delText>
        </w:r>
        <w:commentRangeEnd w:id="395"/>
        <w:r w:rsidR="00320C63" w:rsidDel="00967EA0">
          <w:rPr>
            <w:rStyle w:val="CommentReference"/>
          </w:rPr>
          <w:commentReference w:id="395"/>
        </w:r>
        <w:r w:rsidR="00C52E92" w:rsidRPr="00E14E8D" w:rsidDel="00967EA0">
          <w:delText xml:space="preserve">provide a structure for our model should we encounter any issues with </w:delText>
        </w:r>
      </w:del>
      <w:del w:id="396" w:author="Dennis Murray" w:date="2017-10-27T15:42:00Z">
        <w:r w:rsidR="00C52E92" w:rsidRPr="00E14E8D" w:rsidDel="00920328">
          <w:delText>sparse image objects that are hard to classify correctly. In the model, the computer attempts to use human-based rules to classify image objects. Essentially, each image is broken down into a series of codebook images and reoccurring eleme</w:delText>
        </w:r>
        <w:r w:rsidR="00011B3C" w:rsidRPr="00E14E8D" w:rsidDel="00920328">
          <w:delText>nts are scanned and classified.</w:delText>
        </w:r>
        <w:r w:rsidR="00C52E92" w:rsidRPr="00E14E8D" w:rsidDel="00920328">
          <w:delText xml:space="preserve"> Each of these codebook images is additionally clust</w:delText>
        </w:r>
        <w:r w:rsidR="00011B3C" w:rsidRPr="00E14E8D" w:rsidDel="00920328">
          <w:delText xml:space="preserve">ered using k-means clustering. </w:delText>
        </w:r>
        <w:r w:rsidR="00C52E92" w:rsidRPr="00E14E8D" w:rsidDel="00920328">
          <w:delText xml:space="preserve">This portion of the model is used to eliminate features that occur with low frequencies in the training data. The </w:delText>
        </w:r>
      </w:del>
      <w:del w:id="397" w:author="Dennis Murray" w:date="2017-10-27T15:29:00Z">
        <w:r w:rsidR="00C52E92" w:rsidRPr="00E14E8D" w:rsidDel="00967EA0">
          <w:delText xml:space="preserve">remarkable aspect of this paper is </w:delText>
        </w:r>
        <w:r w:rsidR="00011B3C" w:rsidRPr="00E14E8D" w:rsidDel="00967EA0">
          <w:delText xml:space="preserve">that the </w:delText>
        </w:r>
      </w:del>
      <w:del w:id="398" w:author="Dennis Murray" w:date="2017-10-27T15:42:00Z">
        <w:r w:rsidR="00011B3C" w:rsidRPr="00E14E8D" w:rsidDel="00920328">
          <w:delText xml:space="preserve">model was able to achieve </w:delText>
        </w:r>
        <w:r w:rsidR="00C52E92" w:rsidRPr="00E14E8D" w:rsidDel="00920328">
          <w:delText xml:space="preserve">a 78% accuracy rate with </w:delText>
        </w:r>
      </w:del>
      <w:del w:id="399" w:author="Dennis Murray" w:date="2017-10-27T15:29:00Z">
        <w:r w:rsidR="00C52E92" w:rsidRPr="00E14E8D" w:rsidDel="00967EA0">
          <w:delText>suc</w:delText>
        </w:r>
        <w:r w:rsidR="00011B3C" w:rsidRPr="00E14E8D" w:rsidDel="00967EA0">
          <w:delText xml:space="preserve">h </w:delText>
        </w:r>
      </w:del>
      <w:del w:id="400" w:author="Dennis Murray" w:date="2017-10-27T15:42:00Z">
        <w:r w:rsidR="00011B3C" w:rsidRPr="00E14E8D" w:rsidDel="00920328">
          <w:delText xml:space="preserve">a low amount of supervision. </w:delText>
        </w:r>
        <w:r w:rsidR="007B0FD2" w:rsidRPr="00E14E8D" w:rsidDel="00920328">
          <w:delText>While there are many applications of image classification models</w:delText>
        </w:r>
        <w:r w:rsidR="00011B3C" w:rsidRPr="00E14E8D" w:rsidDel="00920328">
          <w:delText>,</w:delText>
        </w:r>
        <w:r w:rsidR="007B0FD2" w:rsidRPr="00E14E8D" w:rsidDel="00920328">
          <w:delText xml:space="preserve"> the models outlined above provide</w:delText>
        </w:r>
        <w:r w:rsidR="00A00812" w:rsidRPr="00E14E8D" w:rsidDel="00920328">
          <w:delText xml:space="preserve"> a solid basis for our understanding of the evolution of image recognition and model application. Our next area of concentration has been on the specific use of neural networks for problem solutions in the image recognition and classification space.</w:delText>
        </w:r>
        <w:commentRangeEnd w:id="390"/>
        <w:r w:rsidR="00F33DFE" w:rsidDel="00920328">
          <w:rPr>
            <w:rStyle w:val="CommentReference"/>
          </w:rPr>
          <w:commentReference w:id="390"/>
        </w:r>
      </w:del>
    </w:p>
    <w:p w14:paraId="69A675E2" w14:textId="75F5B5D5" w:rsidR="00F33DFE" w:rsidRDefault="00E05C63" w:rsidP="003B33BB">
      <w:pPr>
        <w:ind w:firstLine="230"/>
        <w:rPr>
          <w:ins w:id="401" w:author="Dennis Murray" w:date="2017-10-27T10:46:00Z"/>
        </w:rPr>
      </w:pPr>
      <w:r>
        <w:t xml:space="preserve">Dean, </w:t>
      </w:r>
      <w:proofErr w:type="spellStart"/>
      <w:r>
        <w:t>Corrado</w:t>
      </w:r>
      <w:proofErr w:type="spellEnd"/>
      <w:r>
        <w:t xml:space="preserve"> and a group of Google researchers</w:t>
      </w:r>
      <w:r w:rsidR="001D07CA">
        <w:t xml:space="preserve"> in [20]</w:t>
      </w:r>
      <w:r>
        <w:t xml:space="preserve"> created the predecessor for the mod</w:t>
      </w:r>
      <w:r w:rsidR="001D07CA">
        <w:t xml:space="preserve">ern open source library, </w:t>
      </w:r>
      <w:proofErr w:type="spellStart"/>
      <w:r w:rsidR="001D07CA">
        <w:t>Tensor</w:t>
      </w:r>
      <w:r>
        <w:t>Flow</w:t>
      </w:r>
      <w:proofErr w:type="spellEnd"/>
      <w:r w:rsidR="00320C63">
        <w:t>,</w:t>
      </w:r>
      <w:r>
        <w:t xml:space="preserve"> in a model labeled as “</w:t>
      </w:r>
      <w:proofErr w:type="spellStart"/>
      <w:r>
        <w:t>DistBelief</w:t>
      </w:r>
      <w:proofErr w:type="spellEnd"/>
      <w:r>
        <w:t xml:space="preserve">.” </w:t>
      </w:r>
      <w:proofErr w:type="spellStart"/>
      <w:r>
        <w:t>DistBelief</w:t>
      </w:r>
      <w:proofErr w:type="spellEnd"/>
      <w:r>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0F1853B3" w:rsidR="00CA4E21" w:rsidRPr="00E14E8D" w:rsidRDefault="001D07CA" w:rsidP="003B33BB">
      <w:pPr>
        <w:ind w:firstLine="230"/>
        <w:rPr>
          <w:ins w:id="402" w:author="Dennis Murray" w:date="2017-10-18T21:19:00Z"/>
        </w:rPr>
      </w:pPr>
      <w:del w:id="403" w:author="Dennis Murray" w:date="2017-10-27T10:46:00Z">
        <w:r w:rsidDel="00F33DFE">
          <w:delText xml:space="preserve"> </w:delText>
        </w:r>
      </w:del>
      <w:commentRangeStart w:id="404"/>
      <w:proofErr w:type="spellStart"/>
      <w:r>
        <w:t>DistBelief</w:t>
      </w:r>
      <w:proofErr w:type="spellEnd"/>
      <w:r>
        <w:t xml:space="preserve"> was the basis for the 2015 release of the open source </w:t>
      </w:r>
      <w:proofErr w:type="spellStart"/>
      <w:r>
        <w:t>TensorFlow</w:t>
      </w:r>
      <w:proofErr w:type="spellEnd"/>
      <w:r>
        <w:t xml:space="preserve"> machine learning system</w:t>
      </w:r>
      <w:r w:rsidR="00CA4E21">
        <w:t xml:space="preserve">, documented in </w:t>
      </w:r>
      <w:proofErr w:type="spellStart"/>
      <w:r w:rsidR="00CA4E21">
        <w:t>Abadi</w:t>
      </w:r>
      <w:proofErr w:type="spellEnd"/>
      <w:r w:rsidR="00CA4E21">
        <w:t>, Barham et al [21].</w:t>
      </w:r>
      <w:commentRangeEnd w:id="404"/>
      <w:r w:rsidR="00CA4E21">
        <w:rPr>
          <w:rStyle w:val="CommentReference"/>
        </w:rPr>
        <w:commentReference w:id="404"/>
      </w:r>
      <w:ins w:id="405" w:author="Dennis Murray" w:date="2017-10-27T09:22:00Z">
        <w:r w:rsidR="00E9114D">
          <w:t xml:space="preserve">  The </w:t>
        </w:r>
      </w:ins>
      <w:ins w:id="406" w:author="Dennis Murray" w:date="2017-10-27T09:23:00Z">
        <w:r w:rsidR="00E9114D">
          <w:t xml:space="preserve">purpose of </w:t>
        </w:r>
        <w:proofErr w:type="spellStart"/>
        <w:r w:rsidR="00E9114D">
          <w:lastRenderedPageBreak/>
          <w:t>TensorFlow</w:t>
        </w:r>
        <w:proofErr w:type="spellEnd"/>
        <w:r w:rsidR="00E9114D">
          <w:t xml:space="preserve"> is to provide a framework for large scale machine learning systems to be trained at higher speed through the use of </w:t>
        </w:r>
      </w:ins>
      <w:ins w:id="407" w:author="Dennis Murray" w:date="2017-10-27T09:25:00Z">
        <w:r w:rsidR="00E9114D">
          <w:t xml:space="preserve">many resources.  These resources can stretch across multiple machines, or </w:t>
        </w:r>
      </w:ins>
      <w:ins w:id="408" w:author="Dennis Murray" w:date="2017-10-27T09:26:00Z">
        <w:r w:rsidR="00E9114D">
          <w:t xml:space="preserve">across the resources within a machine: CPU, GPU (Graphics Processing), or Application Specific Integrated Circuits (ASIC).  </w:t>
        </w:r>
      </w:ins>
      <w:ins w:id="409" w:author="Dennis Murray" w:date="2017-10-27T09:41:00Z">
        <w:r w:rsidR="00240F13">
          <w:t xml:space="preserve">The modeler can control </w:t>
        </w:r>
        <w:proofErr w:type="spellStart"/>
        <w:r w:rsidR="00240F13">
          <w:t>TensorFlow</w:t>
        </w:r>
        <w:proofErr w:type="spellEnd"/>
        <w:r w:rsidR="00240F13">
          <w:t xml:space="preserve"> from </w:t>
        </w:r>
      </w:ins>
      <w:ins w:id="410" w:author="Dennis Murray" w:date="2017-10-27T09:42:00Z">
        <w:r w:rsidR="00240F13">
          <w:t xml:space="preserve">within the same environment that they use to define the model, whereas a parameter server would not have this capability.  </w:t>
        </w:r>
      </w:ins>
      <w:proofErr w:type="spellStart"/>
      <w:ins w:id="411" w:author="Dennis Murray" w:date="2017-10-27T09:57:00Z">
        <w:r w:rsidR="004814F8">
          <w:t>TensorFlow</w:t>
        </w:r>
        <w:proofErr w:type="spellEnd"/>
        <w:r w:rsidR="004814F8">
          <w:t xml:space="preserve"> aligns all operations on a single dataflow graph</w:t>
        </w:r>
      </w:ins>
      <w:ins w:id="412" w:author="Dennis Murray" w:date="2017-10-27T09:58:00Z">
        <w:r w:rsidR="004814F8">
          <w:t xml:space="preserve">, where the vertices are a computation and the edges are flows of data between computations.  </w:t>
        </w:r>
      </w:ins>
      <w:ins w:id="413" w:author="Dennis Murray" w:date="2017-10-27T10:45:00Z">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Deep Learning, </w:t>
        </w:r>
        <w:proofErr w:type="spellStart"/>
        <w:r w:rsidR="00F33DFE">
          <w:t>MXNet</w:t>
        </w:r>
        <w:proofErr w:type="spellEnd"/>
        <w:r w:rsidR="00F33DFE">
          <w:t xml:space="preserve">.  </w:t>
        </w:r>
      </w:ins>
    </w:p>
    <w:p w14:paraId="4C8D2FC2" w14:textId="22513F48"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[5]</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networks combined with Google </w:t>
      </w:r>
      <w:proofErr w:type="spellStart"/>
      <w:r w:rsidR="000F3122" w:rsidRPr="00E14E8D">
        <w:t>Streetview</w:t>
      </w:r>
      <w:proofErr w:type="spellEnd"/>
      <w:r w:rsidR="000F3122" w:rsidRPr="00E14E8D">
        <w:t xml:space="preserve">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proofErr w:type="spellStart"/>
      <w:r w:rsidR="00011B3C" w:rsidRPr="00E14E8D">
        <w:t>Streetview</w:t>
      </w:r>
      <w:proofErr w:type="spellEnd"/>
      <w:r w:rsidR="00011B3C" w:rsidRPr="00E14E8D">
        <w:t xml:space="preserve"> dataset was used.</w:t>
      </w:r>
      <w:r w:rsidR="00CF5A88" w:rsidRPr="00E14E8D">
        <w:t xml:space="preserve"> </w:t>
      </w:r>
      <w:commentRangeStart w:id="414"/>
      <w:r w:rsidR="00CF5A88" w:rsidRPr="00E14E8D">
        <w:t>The final approach involved subtra</w:t>
      </w:r>
      <w:r w:rsidR="00011B3C" w:rsidRPr="00E14E8D">
        <w:t>cting the mean from each image.</w:t>
      </w:r>
      <w:commentRangeEnd w:id="414"/>
      <w:r w:rsidR="00636509">
        <w:rPr>
          <w:rStyle w:val="CommentReference"/>
        </w:rPr>
        <w:commentReference w:id="414"/>
      </w:r>
      <w:r w:rsidR="00CF5A88" w:rsidRPr="00E14E8D">
        <w:t xml:space="preserve"> In the end, the researcher’s models were able to achieve </w:t>
      </w:r>
      <w:proofErr w:type="gramStart"/>
      <w:r w:rsidR="00CF5A88" w:rsidRPr="00E14E8D">
        <w:t>a 97.84</w:t>
      </w:r>
      <w:proofErr w:type="gramEnd"/>
      <w:r w:rsidR="00CF5A88" w:rsidRPr="00E14E8D">
        <w:t>%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415"/>
      <w:r w:rsidR="00CF5A88" w:rsidRPr="00E14E8D">
        <w:t>sidewalk obstructions and sidewalk grading.</w:t>
      </w:r>
      <w:commentRangeEnd w:id="415"/>
      <w:r w:rsidR="00FE0194">
        <w:rPr>
          <w:rStyle w:val="CommentReference"/>
        </w:rPr>
        <w:commentReference w:id="415"/>
      </w:r>
      <w:r w:rsidR="00CF5A88" w:rsidRPr="00E14E8D">
        <w:t xml:space="preserve">  </w:t>
      </w:r>
    </w:p>
    <w:p w14:paraId="5F6E15CB" w14:textId="0EA5A5CE" w:rsidR="00082840" w:rsidRPr="00E14E8D" w:rsidRDefault="003A5EE7" w:rsidP="00777349">
      <w:pPr>
        <w:ind w:firstLine="230"/>
      </w:pPr>
      <w:r w:rsidRPr="00E14E8D">
        <w:t xml:space="preserve">Convolutional neural networks have also been used to improve the solutions submitted in the </w:t>
      </w:r>
      <w:commentRangeStart w:id="416"/>
      <w:r w:rsidRPr="00E14E8D">
        <w:t>ImageNet Large-Scal</w:t>
      </w:r>
      <w:r w:rsidR="00011B3C" w:rsidRPr="00E14E8D">
        <w:t>e Visual Recognition Challenge</w:t>
      </w:r>
      <w:commentRangeEnd w:id="416"/>
      <w:r w:rsidR="00FE0194">
        <w:rPr>
          <w:rStyle w:val="CommentReference"/>
        </w:rPr>
        <w:commentReference w:id="416"/>
      </w:r>
      <w:r w:rsidR="00011B3C" w:rsidRPr="00E14E8D">
        <w:t>.</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[6]</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54FEAE0C" w14:textId="59FEE82E" w:rsidR="000933AE" w:rsidRPr="00E14E8D" w:rsidDel="00920328" w:rsidRDefault="000933AE" w:rsidP="00777349">
      <w:pPr>
        <w:ind w:firstLine="230"/>
        <w:rPr>
          <w:moveFrom w:id="417" w:author="Dennis Murray" w:date="2017-10-27T15:45:00Z"/>
        </w:rPr>
      </w:pPr>
      <w:moveFromRangeStart w:id="418" w:author="Dennis Murray" w:date="2017-10-27T15:45:00Z" w:name="move496882438"/>
      <w:moveFrom w:id="419" w:author="Dennis Murray" w:date="2017-10-27T15:45:00Z">
        <w:r w:rsidRPr="00E14E8D" w:rsidDel="00920328">
          <w:t xml:space="preserve">Logistic Regression and Artificial Neural Networks have become benchmarks in classification tasks across problem types. Dreiseitl and Ohno-Machado [19] </w:t>
        </w:r>
        <w:r w:rsidR="00024108" w:rsidRPr="00E14E8D" w:rsidDel="00920328">
          <w:t>researched the methodology of machine learning methods across more than 70 papers</w:t>
        </w:r>
        <w:r w:rsidR="00EF7EEF" w:rsidRPr="00E14E8D" w:rsidDel="00920328">
          <w:t xml:space="preserve">. The authors state that the two methods, Logistic Regression and Artificial Neural Networks, both have similar basis: statistical pattern recognition in large data sets. </w:t>
        </w:r>
        <w:r w:rsidR="005F30A3" w:rsidRPr="00E14E8D" w:rsidDel="00920328">
          <w:t xml:space="preserve">The authors reviewed 72 papers that compared outcomes of implementations of both logistic regression, and artificial neural networks. Artificial neural networks outperformed logistic regression in 51% of the studies, but </w:t>
        </w:r>
        <w:r w:rsidR="00445BF7" w:rsidRPr="00E14E8D" w:rsidDel="00920328">
          <w:t>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moveFrom>
    </w:p>
    <w:moveFromRangeEnd w:id="418"/>
    <w:p w14:paraId="3FC92D09" w14:textId="1B8EEF78" w:rsidR="00FE0194" w:rsidRDefault="004240F9" w:rsidP="00777349">
      <w:pPr>
        <w:ind w:firstLine="230"/>
        <w:rPr>
          <w:ins w:id="420" w:author="Andrew Abbott" w:date="2017-10-25T14:33:00Z"/>
        </w:rPr>
      </w:pPr>
      <w:ins w:id="421" w:author="Andrew Abbott" w:date="2017-10-26T11:47:00Z">
        <w:r>
          <w:t xml:space="preserve">These </w:t>
        </w:r>
      </w:ins>
      <w:ins w:id="422" w:author="Andrew Abbott" w:date="2017-10-26T11:45:00Z">
        <w:r w:rsidRPr="004240F9">
          <w:t>c</w:t>
        </w:r>
        <w:r w:rsidR="00033995" w:rsidRPr="004240F9">
          <w:rPr>
            <w:rPrChange w:id="423" w:author="Andrew Abbott" w:date="2017-10-26T11:45:00Z">
              <w:rPr>
                <w:highlight w:val="yellow"/>
              </w:rPr>
            </w:rPrChange>
          </w:rPr>
          <w:t>lassification</w:t>
        </w:r>
        <w:r w:rsidRPr="004240F9">
          <w:rPr>
            <w:rPrChange w:id="424" w:author="Andrew Abbott" w:date="2017-10-26T11:45:00Z">
              <w:rPr>
                <w:highlight w:val="yellow"/>
              </w:rPr>
            </w:rPrChange>
          </w:rPr>
          <w:t xml:space="preserve"> </w:t>
        </w:r>
        <w:r w:rsidRPr="00E927B8">
          <w:t xml:space="preserve">methods </w:t>
        </w:r>
      </w:ins>
      <w:ins w:id="425" w:author="Andrew Abbott" w:date="2017-10-26T11:47:00Z">
        <w:r w:rsidR="00E927B8">
          <w:t xml:space="preserve">are able to very accurately classify or categorize an image into one of the trained classes but often it is first necessary to discover where in an image an object resides and then to classify the object or objects. </w:t>
        </w:r>
      </w:ins>
      <w:ins w:id="426" w:author="Andrew Abbott" w:date="2017-10-26T11:51:00Z">
        <w:r w:rsidR="008C3723">
          <w:t>This area of research is known as object detection.</w:t>
        </w:r>
      </w:ins>
      <w:ins w:id="427" w:author="Andrew Abbott" w:date="2017-10-26T11:52:00Z">
        <w:r w:rsidR="006D02A0">
          <w:t xml:space="preserve"> Uses of neural networks and deep learning for object detection</w:t>
        </w:r>
      </w:ins>
      <w:ins w:id="428" w:author="Andrew Abbott" w:date="2017-10-26T11:53:00Z">
        <w:r w:rsidR="006D02A0">
          <w:t xml:space="preserve"> fit into three major methods. </w:t>
        </w:r>
      </w:ins>
      <w:ins w:id="429" w:author="Andrew Abbott" w:date="2017-10-26T11:54:00Z">
        <w:r w:rsidR="006D02A0">
          <w:t>The first, Faster R-CNNs</w:t>
        </w:r>
      </w:ins>
      <w:ins w:id="430" w:author="Andrew Abbott" w:date="2017-10-26T12:19:00Z">
        <w:r w:rsidR="00D857F1">
          <w:t xml:space="preserve"> </w:t>
        </w:r>
      </w:ins>
      <w:ins w:id="431" w:author="Andrew Abbott" w:date="2017-10-26T12:20:00Z">
        <w:r w:rsidR="00D857F1">
          <w:t>[22]</w:t>
        </w:r>
      </w:ins>
      <w:ins w:id="432" w:author="Andrew Abbott" w:date="2017-10-26T11:54:00Z">
        <w:r w:rsidR="006D02A0">
          <w:t xml:space="preserve"> </w:t>
        </w:r>
      </w:ins>
      <w:ins w:id="433" w:author="Andrew Abbott" w:date="2017-10-26T12:16:00Z">
        <w:r w:rsidR="002D7DC7">
          <w:t xml:space="preserve">refers to a faster implementation of </w:t>
        </w:r>
      </w:ins>
      <w:ins w:id="434" w:author="Andrew Abbott" w:date="2017-10-26T12:17:00Z">
        <w:r w:rsidR="00793559">
          <w:t>R-CNNs where the “R” refers to region proposal networks in a convolutional neural network.</w:t>
        </w:r>
      </w:ins>
      <w:ins w:id="435" w:author="Andrew Abbott" w:date="2017-10-26T12:20:00Z">
        <w:r w:rsidR="00D857F1">
          <w:t xml:space="preserve"> This method, while accurate</w:t>
        </w:r>
      </w:ins>
      <w:ins w:id="436" w:author="Andrew Abbott" w:date="2017-10-26T12:21:00Z">
        <w:r w:rsidR="00D857F1">
          <w:t>,</w:t>
        </w:r>
      </w:ins>
      <w:ins w:id="437" w:author="Andrew Abbott" w:date="2017-10-26T12:20:00Z">
        <w:r w:rsidR="00D857F1">
          <w:t xml:space="preserve"> can be challenging to train and </w:t>
        </w:r>
      </w:ins>
      <w:ins w:id="438" w:author="Andrew Abbott" w:date="2017-10-26T12:21:00Z">
        <w:r w:rsidR="00D857F1">
          <w:t xml:space="preserve">slower than other methods. A second major area of object detection is known as You Only Look Once (YOLO) [23]. The YOLO algorithm is much faster than R_CNN but also much less accurate. </w:t>
        </w:r>
      </w:ins>
      <w:ins w:id="439" w:author="Andrew Abbott" w:date="2017-10-26T12:25:00Z">
        <w:r w:rsidR="00CA582A">
          <w:t xml:space="preserve">YOLO reframes object-detection as a </w:t>
        </w:r>
        <w:r w:rsidR="00CA582A">
          <w:lastRenderedPageBreak/>
          <w:t xml:space="preserve">regression problem to </w:t>
        </w:r>
      </w:ins>
      <w:ins w:id="440" w:author="Andrew Abbott" w:date="2017-10-26T12:26:00Z">
        <w:r w:rsidR="00CA582A">
          <w:t>distinct</w:t>
        </w:r>
      </w:ins>
      <w:ins w:id="441" w:author="Andrew Abbott" w:date="2017-10-26T12:25:00Z">
        <w:r w:rsidR="00CA582A">
          <w:t xml:space="preserve"> bounding boxes and class probabilities</w:t>
        </w:r>
      </w:ins>
      <w:ins w:id="442" w:author="Andrew Abbott" w:date="2017-10-26T12:27:00Z">
        <w:r w:rsidR="00CA582A">
          <w:t xml:space="preserve"> from full images in one pass</w:t>
        </w:r>
      </w:ins>
      <w:ins w:id="443" w:author="Andrew Abbott" w:date="2017-10-26T12:25:00Z">
        <w:r w:rsidR="00CA582A">
          <w:t>.</w:t>
        </w:r>
      </w:ins>
      <w:ins w:id="444" w:author="Andrew Abbott" w:date="2017-10-26T12:27:00Z">
        <w:r w:rsidR="00CA582A">
          <w:t xml:space="preserve"> </w:t>
        </w:r>
      </w:ins>
      <w:ins w:id="445" w:author="Andrew Abbott" w:date="2017-10-26T12:37:00Z">
        <w:r w:rsidR="00045F2C">
          <w:t xml:space="preserve">The third type of object detection method is known as Single Shot Detection (SSD). SSDs </w:t>
        </w:r>
      </w:ins>
      <w:ins w:id="446" w:author="Andrew Abbott" w:date="2017-10-26T12:39:00Z">
        <w:r w:rsidR="00AB70FA">
          <w:t xml:space="preserve">which </w:t>
        </w:r>
      </w:ins>
      <w:ins w:id="447" w:author="Andrew Abbott" w:date="2017-10-26T12:40:00Z">
        <w:r w:rsidR="00AB70FA">
          <w:t>was</w:t>
        </w:r>
      </w:ins>
      <w:ins w:id="448" w:author="Andrew Abbott" w:date="2017-10-26T12:39:00Z">
        <w:r w:rsidR="00AB70FA">
          <w:t xml:space="preserve"> originally a Google development, address</w:t>
        </w:r>
      </w:ins>
      <w:ins w:id="449" w:author="Andrew Abbott" w:date="2017-10-26T12:41:00Z">
        <w:r w:rsidR="00AB70FA">
          <w:t>es</w:t>
        </w:r>
      </w:ins>
      <w:ins w:id="450" w:author="Andrew Abbott" w:date="2017-10-26T12:39:00Z">
        <w:r w:rsidR="00AB70FA">
          <w:t xml:space="preserve"> the shortcomings of the other two methods.</w:t>
        </w:r>
      </w:ins>
      <w:ins w:id="451" w:author="Andrew Abbott" w:date="2017-10-26T12:41:00Z">
        <w:r w:rsidR="00AB70FA">
          <w:t xml:space="preserve"> SSDs are much faster than Faster R-CNNs and more accurate than YOLO. </w:t>
        </w:r>
      </w:ins>
    </w:p>
    <w:p w14:paraId="3CA4E726" w14:textId="62A0ADCB" w:rsidR="001B57E6" w:rsidRPr="00E14E8D" w:rsidDel="000A666D" w:rsidRDefault="001B57E6" w:rsidP="00777349">
      <w:pPr>
        <w:ind w:firstLine="230"/>
        <w:rPr>
          <w:del w:id="452" w:author="Dennis Murray" w:date="2017-10-18T20:37:00Z"/>
        </w:rPr>
      </w:pPr>
      <w:del w:id="453" w:author="Dennis Murray" w:date="2017-10-18T20:37:00Z">
        <w:r w:rsidRPr="00E14E8D" w:rsidDel="000A666D">
          <w:delTex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delText>
        </w:r>
      </w:del>
    </w:p>
    <w:p w14:paraId="79E744F1" w14:textId="743E0368" w:rsidR="00C60F58" w:rsidRPr="00E14E8D" w:rsidDel="000A666D" w:rsidRDefault="00C60F58" w:rsidP="00777349">
      <w:pPr>
        <w:ind w:firstLine="230"/>
        <w:rPr>
          <w:del w:id="454" w:author="Dennis Murray" w:date="2017-10-18T20:37:00Z"/>
        </w:rPr>
      </w:pPr>
      <w:del w:id="455" w:author="Dennis Murray" w:date="2017-10-18T20:37:00Z">
        <w:r w:rsidRPr="00E14E8D" w:rsidDel="000A666D">
          <w:delText>It is important to view the context of provisions for access as not special accommodations for persons with disability, but instead bringing the world to be equally accessible to all people.  Bromley et al [18] noted in review of legislation in the United Kingdom seeks to provide access to goods and services to all persons, but not necessarily the facilities containing goods and services.  It is a fine distinction between the tw</w:delText>
        </w:r>
        <w:r w:rsidR="00380F82" w:rsidRPr="00E14E8D" w:rsidDel="000A666D">
          <w:delText>o, and within this context it could be judged that this is the granular difference that describes how accessibility isn’t a special accommodation but provides equal access to all.  Respondents in this survey-based study in Swansea, Wales found 60% thought that lack of curb ramps were a “major” or “prohibitive” obstacle to access.  As a result, respondents had to use domain knowledge of the city to navigate around obstacles, and sometimes take much longer paths to access.</w:delText>
        </w:r>
        <w:r w:rsidR="00B96F49" w:rsidRPr="00E14E8D" w:rsidDel="000A666D">
          <w:delText xml:space="preserve">  Among the respondents, 60.8% agreed that “the way places are designed” is the major problem for wheelchair users.  This attitude was somewhat more evident among younger users of wheelchairs than their older cohort.</w:delText>
        </w:r>
        <w:r w:rsidR="000933AE" w:rsidRPr="00E14E8D" w:rsidDel="000A666D">
          <w:delText xml:space="preserve">  Wheelchair users recommended “more dropped kerbs” more often than any other improvement to the center city shopping experience.</w:delText>
        </w:r>
      </w:del>
    </w:p>
    <w:p w14:paraId="1D46F14D" w14:textId="6BC0BBB4" w:rsidR="003A7666" w:rsidRPr="00E14E8D" w:rsidDel="000A666D" w:rsidRDefault="00B356F3" w:rsidP="00777349">
      <w:pPr>
        <w:ind w:firstLine="230"/>
        <w:rPr>
          <w:del w:id="456" w:author="Dennis Murray" w:date="2017-10-18T20:37:00Z"/>
        </w:rPr>
      </w:pPr>
      <w:del w:id="457" w:author="Dennis Murray" w:date="2017-10-18T20:37:00Z">
        <w:r w:rsidRPr="00E14E8D" w:rsidDel="000A666D">
          <w:delText xml:space="preserve">Another important piece of research was Clarke et al’s </w:delText>
        </w:r>
        <w:r w:rsidR="005F7696" w:rsidRPr="00E14E8D" w:rsidDel="000A666D">
          <w:delText>[13]</w:delText>
        </w:r>
        <w:r w:rsidRPr="00E14E8D" w:rsidDel="000A666D">
          <w:delText xml:space="preserve"> audit of Stree</w:delText>
        </w:r>
        <w:r w:rsidR="00011B3C" w:rsidRPr="00E14E8D" w:rsidDel="000A666D">
          <w:delText>tview images as compared with a</w:delText>
        </w:r>
        <w:r w:rsidR="00082840" w:rsidRPr="00E14E8D" w:rsidDel="000A666D">
          <w:delText>n</w:delText>
        </w:r>
        <w:r w:rsidR="00011B3C" w:rsidRPr="00E14E8D" w:rsidDel="000A666D">
          <w:delText xml:space="preserve"> </w:delText>
        </w:r>
        <w:r w:rsidRPr="00E14E8D" w:rsidDel="000A666D">
          <w:delText>individu</w:delText>
        </w:r>
        <w:r w:rsidR="00011B3C" w:rsidRPr="00E14E8D" w:rsidDel="000A666D">
          <w:delText xml:space="preserve">al’s </w:delText>
        </w:r>
        <w:r w:rsidR="00082840" w:rsidRPr="00E14E8D" w:rsidDel="000A666D">
          <w:delText xml:space="preserve">in-person </w:delText>
        </w:r>
        <w:r w:rsidR="00011B3C" w:rsidRPr="00E14E8D" w:rsidDel="000A666D">
          <w:delText>audit.</w:delText>
        </w:r>
        <w:r w:rsidRPr="00E14E8D" w:rsidDel="000A666D">
          <w:delText xml:space="preserve"> The study involved researchers in neighborhoods in Chicago walking each block from the inside to the outside, essentially walking the block twice, and assessing</w:delText>
        </w:r>
        <w:r w:rsidR="00082840" w:rsidRPr="00E14E8D" w:rsidDel="000A666D">
          <w:delText xml:space="preserve"> the quality of the sidewalks. </w:delText>
        </w:r>
        <w:r w:rsidRPr="00E14E8D" w:rsidDel="000A666D">
          <w:delText xml:space="preserve">This study found that </w:delText>
        </w:r>
        <w:r w:rsidR="00202053" w:rsidRPr="00E14E8D" w:rsidDel="000A666D">
          <w:delText>subjective measures</w:delText>
        </w:r>
        <w:r w:rsidR="00BE6E06" w:rsidRPr="00E14E8D" w:rsidDel="000A666D">
          <w:delText xml:space="preserve"> like</w:delText>
        </w:r>
        <w:r w:rsidR="00202053" w:rsidRPr="00E14E8D" w:rsidDel="000A666D">
          <w:delText xml:space="preserve"> sidewalk quality ha</w:delText>
        </w:r>
        <w:r w:rsidR="00BE6E06" w:rsidRPr="00E14E8D" w:rsidDel="000A666D">
          <w:delText>ve</w:delText>
        </w:r>
        <w:r w:rsidR="00202053" w:rsidRPr="00E14E8D" w:rsidDel="000A666D">
          <w:delText xml:space="preserve"> much lower consistency between </w:delText>
        </w:r>
        <w:r w:rsidR="00BE6E06" w:rsidRPr="00E14E8D" w:rsidDel="000A666D">
          <w:delText xml:space="preserve">observation via </w:delText>
        </w:r>
        <w:r w:rsidR="00202053" w:rsidRPr="00E14E8D" w:rsidDel="000A666D">
          <w:delText>Streetv</w:delText>
        </w:r>
        <w:r w:rsidR="00082840" w:rsidRPr="00E14E8D" w:rsidDel="000A666D">
          <w:delText xml:space="preserve">iew and </w:delText>
        </w:r>
        <w:r w:rsidR="00BE6E06" w:rsidRPr="00E14E8D" w:rsidDel="000A666D">
          <w:delText>in-person observation and grading</w:delText>
        </w:r>
        <w:r w:rsidR="00082840" w:rsidRPr="00E14E8D" w:rsidDel="000A666D">
          <w:delText>.</w:delText>
        </w:r>
        <w:r w:rsidR="00202053" w:rsidRPr="00E14E8D" w:rsidDel="000A666D">
          <w:delText xml:space="preserve"> Essentially, the conclusion is that features requiring high levels of precision can be hard t</w:delText>
        </w:r>
        <w:r w:rsidR="00082840" w:rsidRPr="00E14E8D" w:rsidDel="000A666D">
          <w:delText>o attain via Streetview images.</w:delText>
        </w:r>
        <w:r w:rsidR="00202053" w:rsidRPr="00E14E8D" w:rsidDel="000A666D">
          <w:delText xml:space="preserve"> This poses an inte</w:delText>
        </w:r>
        <w:r w:rsidR="00082840" w:rsidRPr="00E14E8D" w:rsidDel="000A666D">
          <w:delText>resting aspect to our research.</w:delText>
        </w:r>
        <w:r w:rsidR="00202053" w:rsidRPr="00E14E8D" w:rsidDel="000A666D">
          <w:delText xml:space="preserve"> For instance, our model will need to stay informed of areas that have </w:delText>
        </w:r>
        <w:r w:rsidR="00506D18" w:rsidRPr="00E14E8D" w:rsidDel="000A666D">
          <w:delText xml:space="preserve">been treated in the previous time periods.  Therefore, if a database of previously updated sidewalks does not exist, we will need to provide a means of storing projects within a database that allows for </w:delText>
        </w:r>
        <w:r w:rsidR="009D1E99" w:rsidRPr="00E14E8D" w:rsidDel="000A666D">
          <w:delText>those items</w:delText>
        </w:r>
        <w:r w:rsidR="00506D18" w:rsidRPr="00E14E8D" w:rsidDel="000A666D">
          <w:delText xml:space="preserve"> o</w:delText>
        </w:r>
        <w:r w:rsidR="00082840" w:rsidRPr="00E14E8D" w:rsidDel="000A666D">
          <w:delText>r coordinates to be referenced.</w:delText>
        </w:r>
        <w:r w:rsidR="00506D18" w:rsidRPr="00E14E8D" w:rsidDel="000A666D">
          <w:delText xml:space="preserve"> This will prevent outdated Streetview images from being used in the classification and scoring process.</w:delText>
        </w:r>
        <w:r w:rsidR="003A7666" w:rsidRPr="00E14E8D" w:rsidDel="000A666D">
          <w:delText xml:space="preserve"> </w:delText>
        </w:r>
      </w:del>
    </w:p>
    <w:p w14:paraId="45A3E7AC" w14:textId="3AF4D17F" w:rsidR="00EE2654" w:rsidRPr="00E14E8D" w:rsidDel="000A666D" w:rsidRDefault="003A7666" w:rsidP="00777349">
      <w:pPr>
        <w:ind w:firstLine="230"/>
        <w:rPr>
          <w:del w:id="458" w:author="Dennis Murray" w:date="2017-10-18T20:37:00Z"/>
        </w:rPr>
      </w:pPr>
      <w:del w:id="459" w:author="Dennis Murray" w:date="2017-10-18T20:37:00Z">
        <w:r w:rsidRPr="00E14E8D" w:rsidDel="000A666D">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w:delText>
        </w:r>
        <w:r w:rsidR="005F7696" w:rsidRPr="00E14E8D" w:rsidDel="000A666D">
          <w:delText>[11]</w:delText>
        </w:r>
        <w:r w:rsidRPr="00E14E8D" w:rsidDel="000A666D">
          <w:delText xml:space="preserve">,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delText>
        </w:r>
      </w:del>
    </w:p>
    <w:p w14:paraId="3BFB7D03" w14:textId="6F073AA4" w:rsidR="005515BD" w:rsidRPr="00E14E8D" w:rsidDel="000A666D" w:rsidRDefault="005515BD" w:rsidP="00777349">
      <w:pPr>
        <w:ind w:firstLine="230"/>
        <w:rPr>
          <w:del w:id="460" w:author="Dennis Murray" w:date="2017-10-18T20:37:00Z"/>
        </w:rPr>
      </w:pPr>
      <w:del w:id="461" w:author="Dennis Murray" w:date="2017-10-18T20:37:00Z">
        <w:r w:rsidRPr="00E14E8D" w:rsidDel="000A666D">
          <w:delText>The fourth area of research for this project focused on the general health benefit</w:delText>
        </w:r>
        <w:r w:rsidR="00082840" w:rsidRPr="00E14E8D" w:rsidDel="000A666D">
          <w:delText xml:space="preserve">s of neighborhood walkability. </w:delText>
        </w:r>
        <w:r w:rsidRPr="00E14E8D" w:rsidDel="000A666D">
          <w:delText xml:space="preserve">Deehr and Shumann </w:delText>
        </w:r>
        <w:r w:rsidR="005F7696" w:rsidRPr="00E14E8D" w:rsidDel="000A666D">
          <w:delText>[7]</w:delText>
        </w:r>
        <w:r w:rsidRPr="00E14E8D" w:rsidDel="000A666D">
          <w:delText xml:space="preserve"> provided work for five different neighborhoods in the Seattle area. Their research </w:delText>
        </w:r>
        <w:r w:rsidR="00082840" w:rsidRPr="00E14E8D" w:rsidDel="000A666D">
          <w:delText>considered</w:delText>
        </w:r>
        <w:r w:rsidRPr="00E14E8D" w:rsidDel="000A666D">
          <w:delText xml:space="preserve"> the incidence of pedestrian strikes by motorists, the health factors of walking, and the current modes of transportatio</w:delText>
        </w:r>
        <w:r w:rsidR="00082840" w:rsidRPr="00E14E8D" w:rsidDel="000A666D">
          <w:delText xml:space="preserve">n that pedestrians were using. </w:delText>
        </w:r>
        <w:r w:rsidRPr="00E14E8D" w:rsidDel="000A666D">
          <w:delText xml:space="preserve">Their research led to </w:delText>
        </w:r>
        <w:r w:rsidR="00C619E4" w:rsidRPr="00E14E8D" w:rsidDel="000A666D">
          <w:delText>the city adding additional walking paths, and tra</w:delText>
        </w:r>
        <w:r w:rsidR="00082840" w:rsidRPr="00E14E8D" w:rsidDel="000A666D">
          <w:delText xml:space="preserve">ils. </w:delText>
        </w:r>
        <w:r w:rsidR="00C619E4" w:rsidRPr="00E14E8D" w:rsidDel="000A666D">
          <w:delText>Additionally, much of the research sparked additional community involvement in the design of multi-model transportatio</w:delText>
        </w:r>
        <w:r w:rsidR="0001671A" w:rsidRPr="00E14E8D" w:rsidDel="000A666D">
          <w:delText>n infrastructure. Additional</w:delText>
        </w:r>
        <w:r w:rsidR="00810F48" w:rsidRPr="00E14E8D" w:rsidDel="000A666D">
          <w:delText xml:space="preserve">ly, in Richardson,Troxel et al </w:delText>
        </w:r>
        <w:r w:rsidR="005F7696" w:rsidRPr="00E14E8D" w:rsidDel="000A666D">
          <w:delText>[10]</w:delText>
        </w:r>
        <w:r w:rsidR="0001671A" w:rsidRPr="00E14E8D" w:rsidDel="000A666D">
          <w:delText>, the authors sought to understand whether factors such as green space and walkability resulted in “moderate to vigorous physical activity” for the residents of randomly selected neighborhoods in Pittsburg, PA</w:delText>
        </w:r>
        <w:r w:rsidR="00082840" w:rsidRPr="00E14E8D" w:rsidDel="000A666D">
          <w:delText xml:space="preserve">. </w:delText>
        </w:r>
        <w:r w:rsidR="00511261" w:rsidRPr="00E14E8D" w:rsidDel="000A666D">
          <w:delText xml:space="preserve">When controlling for factors such as crime, green space, and walkability in the selected targets, it was discovered that variables such as gender, age, education, and overall walkability of the neighborhood did play significant roles in the levels of </w:delText>
        </w:r>
        <w:r w:rsidR="00082840" w:rsidRPr="00E14E8D" w:rsidDel="000A666D">
          <w:delText xml:space="preserve">physical activity for an area. </w:delText>
        </w:r>
        <w:r w:rsidR="00511261" w:rsidRPr="00E14E8D" w:rsidDel="000A666D">
          <w:delText xml:space="preserve">This research helps us reaffirm that there is immense potential for identifying areas that need this sort of infrastructure. Ultimately the goals of helping people lead healthier and safer lives are potential outcomes of the modeling exercise laid out in this paper.  </w:delText>
        </w:r>
      </w:del>
    </w:p>
    <w:p w14:paraId="4A68F57E" w14:textId="26EE62B8" w:rsidR="007214AA" w:rsidRPr="00E14E8D" w:rsidRDefault="00511261" w:rsidP="00777349">
      <w:pPr>
        <w:ind w:firstLine="230"/>
      </w:pPr>
      <w:r w:rsidRPr="00E14E8D">
        <w:t xml:space="preserve">Overall, our research helped us layout the precedent for image </w:t>
      </w:r>
      <w:ins w:id="462" w:author="Andrew Abbott" w:date="2017-10-26T12:45:00Z">
        <w:r w:rsidR="006308B7">
          <w:t>classification and object detection</w:t>
        </w:r>
      </w:ins>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2D6C0C7" w14:textId="77777777" w:rsidR="00335DD8" w:rsidRPr="00E14E8D" w:rsidRDefault="00335DD8" w:rsidP="00335DD8">
      <w:pPr>
        <w:pStyle w:val="heading10"/>
        <w:rPr>
          <w:ins w:id="463" w:author="Dennis Murray" w:date="2017-10-27T12:55:00Z"/>
        </w:rPr>
      </w:pPr>
      <w:ins w:id="464" w:author="Dennis Murray" w:date="2017-10-27T12:55:00Z">
        <w:r>
          <w:t>3</w:t>
        </w:r>
        <w:r w:rsidRPr="00E14E8D">
          <w:t xml:space="preserve">   </w:t>
        </w:r>
        <w:r>
          <w:t>Convolution Neural Networks</w:t>
        </w:r>
      </w:ins>
    </w:p>
    <w:p w14:paraId="265A191F" w14:textId="4DCFDA09" w:rsidR="00335DD8" w:rsidRDefault="00335DD8" w:rsidP="00335DD8">
      <w:pPr>
        <w:pStyle w:val="heading10"/>
        <w:ind w:firstLine="230"/>
        <w:rPr>
          <w:ins w:id="465" w:author="Dennis Murray" w:date="2017-10-27T15:42:00Z"/>
        </w:rPr>
      </w:pPr>
      <w:ins w:id="466" w:author="Dennis Murray" w:date="2017-10-27T12:55:00Z">
        <w:r>
          <w:t>NEED A SECTION ON CONVOLUTION NEURAL NETWORKS.</w:t>
        </w:r>
      </w:ins>
    </w:p>
    <w:p w14:paraId="1749EB45" w14:textId="4DD24250" w:rsidR="00920328" w:rsidRPr="00920328" w:rsidRDefault="00920328">
      <w:pPr>
        <w:pStyle w:val="p1a"/>
        <w:rPr>
          <w:ins w:id="467" w:author="Dennis Murray" w:date="2017-10-27T12:55:00Z"/>
        </w:rPr>
        <w:pPrChange w:id="468" w:author="Dennis Murray" w:date="2017-10-27T15:43:00Z">
          <w:pPr>
            <w:pStyle w:val="heading10"/>
            <w:ind w:firstLine="230"/>
          </w:pPr>
        </w:pPrChange>
      </w:pPr>
      <w:ins w:id="469" w:author="Dennis Murray" w:date="2017-10-27T15:42:00Z">
        <w:r>
          <w:t>I think we need to define convolution</w:t>
        </w:r>
      </w:ins>
      <w:ins w:id="470" w:author="Dennis Murray" w:date="2017-10-27T15:43:00Z">
        <w:r>
          <w:t xml:space="preserve">, neural networks, how the two fit together, advantages, and downsides, and how </w:t>
        </w:r>
        <w:proofErr w:type="spellStart"/>
        <w:r>
          <w:t>TensorFlow</w:t>
        </w:r>
        <w:proofErr w:type="spellEnd"/>
        <w:r>
          <w:t xml:space="preserve"> framework helps</w:t>
        </w:r>
      </w:ins>
    </w:p>
    <w:p w14:paraId="379EC30F" w14:textId="22C2647D" w:rsidR="00605CB7" w:rsidRDefault="00605CB7" w:rsidP="00777349">
      <w:pPr>
        <w:pStyle w:val="heading10"/>
        <w:ind w:firstLine="230"/>
        <w:rPr>
          <w:ins w:id="471" w:author="Dennis Murray" w:date="2017-10-27T13:00:00Z"/>
        </w:rPr>
      </w:pPr>
      <w:commentRangeStart w:id="472"/>
      <w:r w:rsidRPr="00E14E8D">
        <w:t>4   Algorithm Design and Solution</w:t>
      </w:r>
      <w:commentRangeEnd w:id="472"/>
      <w:r w:rsidR="00F30199">
        <w:rPr>
          <w:rStyle w:val="CommentReference"/>
          <w:b w:val="0"/>
        </w:rPr>
        <w:commentReference w:id="472"/>
      </w:r>
    </w:p>
    <w:p w14:paraId="6E816F56" w14:textId="69205FDA" w:rsidR="0097106A" w:rsidRDefault="00335DD8">
      <w:pPr>
        <w:pStyle w:val="p1a"/>
        <w:ind w:firstLine="230"/>
        <w:rPr>
          <w:ins w:id="473" w:author="Dennis Murray" w:date="2017-10-27T14:03:00Z"/>
        </w:rPr>
        <w:pPrChange w:id="474" w:author="Dennis Murray" w:date="2017-10-27T13:02:00Z">
          <w:pPr>
            <w:pStyle w:val="heading10"/>
            <w:ind w:firstLine="230"/>
          </w:pPr>
        </w:pPrChange>
      </w:pPr>
      <w:ins w:id="475" w:author="Dennis Murray" w:date="2017-10-27T13:02:00Z">
        <w:r>
          <w:t xml:space="preserve">Images for the project were sourced from the Project Sidewalk team at the University of </w:t>
        </w:r>
      </w:ins>
      <w:ins w:id="476" w:author="Dennis Murray" w:date="2017-10-27T13:03:00Z">
        <w:r>
          <w:t xml:space="preserve">Maryland.  Each image included a data set enclosed in a separate text file.  The data set </w:t>
        </w:r>
      </w:ins>
      <w:ins w:id="477" w:author="Dennis Murray" w:date="2017-10-27T13:06:00Z">
        <w:r>
          <w:t>included x and y coordinates of the location of where curb cuts existed in the image</w:t>
        </w:r>
        <w:r w:rsidR="0097106A">
          <w:t>.</w:t>
        </w:r>
      </w:ins>
      <w:ins w:id="478" w:author="Dennis Murray" w:date="2017-10-27T13:37:00Z">
        <w:r w:rsidR="0097106A">
          <w:t xml:space="preserve">  The coordinates for a bounding box were established from the data set, </w:t>
        </w:r>
      </w:ins>
      <w:ins w:id="479" w:author="Dennis Murray" w:date="2017-10-27T13:38:00Z">
        <w:r w:rsidR="0097106A">
          <w:t xml:space="preserve">and a crop function </w:t>
        </w:r>
      </w:ins>
      <w:ins w:id="480" w:author="Dennis Murray" w:date="2017-10-27T13:39:00Z">
        <w:r w:rsidR="0097106A">
          <w:t xml:space="preserve">from Python’s imaging libraries was based on </w:t>
        </w:r>
        <w:proofErr w:type="spellStart"/>
        <w:r w:rsidR="0097106A">
          <w:t>on</w:t>
        </w:r>
        <w:proofErr w:type="spellEnd"/>
        <w:r w:rsidR="0097106A">
          <w:t xml:space="preserve"> the bounding box.  Each image was then resized to a standardized 100 pixel by 100 pixel image.  Color data was retained.  </w:t>
        </w:r>
      </w:ins>
      <w:ins w:id="481" w:author="Dennis Murray" w:date="2017-10-27T13:41:00Z">
        <w:r w:rsidR="0097106A">
          <w:t xml:space="preserve">Thus, for each image, there </w:t>
        </w:r>
        <w:proofErr w:type="gramStart"/>
        <w:r w:rsidR="0097106A">
          <w:t>was</w:t>
        </w:r>
        <w:proofErr w:type="gramEnd"/>
        <w:r w:rsidR="0097106A">
          <w:t xml:space="preserve"> 30,000 features available.</w:t>
        </w:r>
      </w:ins>
    </w:p>
    <w:p w14:paraId="1A0A1141" w14:textId="262A0811" w:rsidR="00004D7C" w:rsidRPr="00004D7C" w:rsidRDefault="00004D7C">
      <w:pPr>
        <w:rPr>
          <w:ins w:id="482" w:author="Dennis Murray" w:date="2017-10-27T13:06:00Z"/>
        </w:rPr>
        <w:pPrChange w:id="483" w:author="Dennis Murray" w:date="2017-10-27T14:03:00Z">
          <w:pPr>
            <w:pStyle w:val="heading10"/>
            <w:ind w:firstLine="230"/>
          </w:pPr>
        </w:pPrChange>
      </w:pPr>
      <w:ins w:id="484" w:author="Dennis Murray" w:date="2017-10-27T14:03:00Z">
        <w:r>
          <w:t xml:space="preserve">In all instances, images were allocated among training the model and testing the model using an 80% </w:t>
        </w:r>
      </w:ins>
      <w:ins w:id="485" w:author="Dennis Murray" w:date="2017-10-27T14:04:00Z">
        <w:r>
          <w:t>Training</w:t>
        </w:r>
      </w:ins>
      <w:ins w:id="486" w:author="Dennis Murray" w:date="2017-10-27T14:03:00Z">
        <w:r>
          <w:t xml:space="preserve">, 20% Test </w:t>
        </w:r>
      </w:ins>
      <w:ins w:id="487" w:author="Dennis Murray" w:date="2017-10-27T14:04:00Z">
        <w:r>
          <w:t>split with a random selection mechanism</w:t>
        </w:r>
      </w:ins>
      <w:ins w:id="488" w:author="Dennis Murray" w:date="2017-10-27T14:05:00Z">
        <w:r>
          <w:t xml:space="preserve"> from the </w:t>
        </w:r>
        <w:proofErr w:type="spellStart"/>
        <w:r>
          <w:t>sklearn</w:t>
        </w:r>
        <w:proofErr w:type="spellEnd"/>
        <w:r>
          <w:t xml:space="preserve"> Python library.  </w:t>
        </w:r>
      </w:ins>
    </w:p>
    <w:p w14:paraId="1695D95E" w14:textId="071CFDF5" w:rsidR="00335DD8" w:rsidRDefault="00335DD8">
      <w:pPr>
        <w:pStyle w:val="p1a"/>
        <w:ind w:firstLine="230"/>
        <w:rPr>
          <w:ins w:id="489" w:author="Dennis Murray" w:date="2017-10-27T13:00:00Z"/>
        </w:rPr>
        <w:pPrChange w:id="490" w:author="Dennis Murray" w:date="2017-10-27T13:02:00Z">
          <w:pPr>
            <w:pStyle w:val="heading10"/>
            <w:ind w:firstLine="230"/>
          </w:pPr>
        </w:pPrChange>
      </w:pPr>
      <w:ins w:id="491" w:author="Dennis Murray" w:date="2017-10-27T13:00:00Z">
        <w:r>
          <w:t xml:space="preserve">A logistic regression </w:t>
        </w:r>
      </w:ins>
      <w:ins w:id="492" w:author="Dennis Murray" w:date="2017-10-27T13:01:00Z">
        <w:r>
          <w:t xml:space="preserve">model was created as a baseline for comparison.  The objective of the </w:t>
        </w:r>
      </w:ins>
      <w:ins w:id="493" w:author="Dennis Murray" w:date="2017-10-27T13:35:00Z">
        <w:r w:rsidR="0097106A">
          <w:t xml:space="preserve">logistic regression model was to return </w:t>
        </w:r>
      </w:ins>
      <w:ins w:id="494" w:author="Dennis Murray" w:date="2017-10-27T13:41:00Z">
        <w:r w:rsidR="0097106A">
          <w:t xml:space="preserve">“True” for images that contained a curb </w:t>
        </w:r>
        <w:proofErr w:type="gramStart"/>
        <w:r w:rsidR="0097106A">
          <w:t>cut, and “False”</w:t>
        </w:r>
        <w:proofErr w:type="gramEnd"/>
        <w:r w:rsidR="0097106A">
          <w:t xml:space="preserve"> for images that did not contain a curb cut.</w:t>
        </w:r>
      </w:ins>
      <w:ins w:id="495" w:author="Dennis Murray" w:date="2017-10-27T13:48:00Z">
        <w:r w:rsidR="001E3652">
          <w:t xml:space="preserve">  The feature data regressed against is the 30,000 features for pixels and their three color (RGB) data.  </w:t>
        </w:r>
      </w:ins>
      <w:ins w:id="496" w:author="Dennis Murray" w:date="2017-10-27T13:49:00Z">
        <w:r w:rsidR="001E3652">
          <w:t xml:space="preserve">A grid search was used to </w:t>
        </w:r>
      </w:ins>
      <w:ins w:id="497" w:author="Dennis Murray" w:date="2017-10-27T13:50:00Z">
        <w:r w:rsidR="001E3652">
          <w:t xml:space="preserve">establish the </w:t>
        </w:r>
      </w:ins>
      <w:ins w:id="498" w:author="Dennis Murray" w:date="2017-10-27T13:51:00Z">
        <w:r w:rsidR="001E3652">
          <w:t xml:space="preserve">best parameter for Model Float.  </w:t>
        </w:r>
      </w:ins>
      <w:commentRangeStart w:id="499"/>
      <w:ins w:id="500" w:author="Dennis Murray" w:date="2017-10-27T13:55:00Z">
        <w:r w:rsidR="001E3652">
          <w:t xml:space="preserve">The optimized Logistic Regression model produced </w:t>
        </w:r>
        <w:proofErr w:type="gramStart"/>
        <w:r w:rsidR="001E3652">
          <w:t>a 68</w:t>
        </w:r>
        <w:proofErr w:type="gramEnd"/>
        <w:r w:rsidR="001E3652">
          <w:t xml:space="preserve">% accuracy.  </w:t>
        </w:r>
        <w:commentRangeEnd w:id="499"/>
        <w:r w:rsidR="001E3652">
          <w:rPr>
            <w:rStyle w:val="CommentReference"/>
          </w:rPr>
          <w:commentReference w:id="499"/>
        </w:r>
      </w:ins>
      <w:ins w:id="501" w:author="Dennis Murray" w:date="2017-10-27T13:58:00Z">
        <w:r w:rsidR="00004D7C">
          <w:t xml:space="preserve">A support vector machine based model was also constructed, and achieved the same rate of accuracy.  </w:t>
        </w:r>
      </w:ins>
    </w:p>
    <w:p w14:paraId="332D3F4E" w14:textId="77777777" w:rsidR="00335DD8" w:rsidRPr="00335DD8" w:rsidRDefault="00335DD8">
      <w:pPr>
        <w:pPrChange w:id="502" w:author="Dennis Murray" w:date="2017-10-27T13:00:00Z">
          <w:pPr>
            <w:pStyle w:val="heading10"/>
            <w:ind w:firstLine="230"/>
          </w:pPr>
        </w:pPrChange>
      </w:pPr>
    </w:p>
    <w:p w14:paraId="5C8C435F" w14:textId="33053072" w:rsidR="009639CC" w:rsidRPr="00E14E8D" w:rsidRDefault="009639CC" w:rsidP="00777349">
      <w:pPr>
        <w:ind w:firstLine="230"/>
      </w:pPr>
      <w:r w:rsidRPr="00E14E8D">
        <w:lastRenderedPageBreak/>
        <w:t xml:space="preserve">The </w:t>
      </w:r>
      <w:ins w:id="503" w:author="Andrew Abbott" w:date="2017-10-26T13:45:00Z">
        <w:r w:rsidR="00E511CA">
          <w:t xml:space="preserve">classification </w:t>
        </w:r>
      </w:ins>
      <w:r w:rsidRPr="00E14E8D">
        <w:t>approach selected implemented a convolutional neural network</w:t>
      </w:r>
      <w:del w:id="504" w:author="Dennis Murray" w:date="2017-10-27T14:02:00Z">
        <w:r w:rsidRPr="00E14E8D" w:rsidDel="00004D7C">
          <w:delText xml:space="preserve"> as the final solution</w:delText>
        </w:r>
      </w:del>
      <w:r w:rsidR="00466D43" w:rsidRPr="00E14E8D">
        <w:t>. The model employs a simple 4-</w:t>
      </w:r>
      <w:r w:rsidRPr="00E14E8D">
        <w:t xml:space="preserve">layer approach and the implementation of </w:t>
      </w:r>
      <w:ins w:id="505" w:author="Andrew Abbott" w:date="2017-10-26T13:46:00Z">
        <w:r w:rsidR="002D35F4">
          <w:t>a rectified linear unit (</w:t>
        </w:r>
      </w:ins>
      <w:proofErr w:type="spellStart"/>
      <w:ins w:id="506" w:author="Andrew Abbott" w:date="2017-10-26T13:47:00Z">
        <w:r w:rsidR="002D35F4">
          <w:t>ReLU</w:t>
        </w:r>
      </w:ins>
      <w:proofErr w:type="spellEnd"/>
      <w:ins w:id="507" w:author="Andrew Abbott" w:date="2017-10-26T13:46:00Z">
        <w:r w:rsidR="002D35F4">
          <w:t xml:space="preserve">) </w:t>
        </w:r>
      </w:ins>
      <w:r w:rsidRPr="00E14E8D">
        <w:t xml:space="preserve">the activation function </w:t>
      </w:r>
      <w:r w:rsidR="00466D43" w:rsidRPr="00E14E8D">
        <w:t>with</w:t>
      </w:r>
      <w:r w:rsidRPr="00E14E8D">
        <w:t xml:space="preserve"> the popular and efficient Adam optimization algorithm</w:t>
      </w:r>
      <w:ins w:id="508" w:author="Andrew Abbott" w:date="2017-10-26T13:48:00Z">
        <w:r w:rsidR="002D35F4">
          <w:t>, which is an extension of stochastic gradient descent</w:t>
        </w:r>
      </w:ins>
      <w:r w:rsidRPr="00E14E8D">
        <w:t xml:space="preserve">.  </w:t>
      </w:r>
      <w:del w:id="509" w:author="Dennis Murray" w:date="2017-10-27T14:02:00Z">
        <w:r w:rsidRPr="00E14E8D" w:rsidDel="00004D7C">
          <w:delText>In the interest of processing time, the images received from the Google StreetView</w:delText>
        </w:r>
        <w:r w:rsidR="00466D43" w:rsidRPr="00E14E8D" w:rsidDel="00004D7C">
          <w:delText xml:space="preserve"> were rescaled to 100 by 100 pixels with the color vector retained in the image</w:delText>
        </w:r>
      </w:del>
      <w:r w:rsidR="00466D43" w:rsidRPr="00E14E8D">
        <w:t xml:space="preserve">. </w:t>
      </w:r>
      <w:ins w:id="510" w:author="Dennis Murray" w:date="2017-10-27T14:02:00Z">
        <w:r w:rsidR="00004D7C">
          <w:t xml:space="preserve">Images were subjected to the same pre-processing </w:t>
        </w:r>
      </w:ins>
      <w:ins w:id="511" w:author="Dennis Murray" w:date="2017-10-27T14:03:00Z">
        <w:r w:rsidR="00004D7C">
          <w:t>algorithm</w:t>
        </w:r>
      </w:ins>
      <w:ins w:id="512" w:author="Dennis Murray" w:date="2017-10-27T14:02:00Z">
        <w:r w:rsidR="00004D7C">
          <w:t xml:space="preserve"> </w:t>
        </w:r>
      </w:ins>
      <w:ins w:id="513" w:author="Dennis Murray" w:date="2017-10-27T14:03:00Z">
        <w:r w:rsidR="00004D7C">
          <w:t xml:space="preserve">to crop and resize as described previously.  </w:t>
        </w:r>
      </w:ins>
      <w:del w:id="514" w:author="Dennis Murray" w:date="2017-10-27T14:03:00Z">
        <w:r w:rsidR="00466D43" w:rsidRPr="00E14E8D" w:rsidDel="00004D7C">
          <w:delText xml:space="preserve">Each image was also scaled prior to being fed into the model. </w:delText>
        </w:r>
      </w:del>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Additionally, the model used the </w:t>
      </w:r>
      <w:proofErr w:type="spellStart"/>
      <w:r w:rsidR="00466D43" w:rsidRPr="00E14E8D">
        <w:t>Keras</w:t>
      </w:r>
      <w:proofErr w:type="spellEnd"/>
      <w:r w:rsidR="00466D43" w:rsidRPr="00E14E8D">
        <w:t xml:space="preserve"> sequential model with Google’s </w:t>
      </w:r>
      <w:proofErr w:type="spellStart"/>
      <w:r w:rsidR="00466D43" w:rsidRPr="00E14E8D">
        <w:t>TensorFlow</w:t>
      </w:r>
      <w:proofErr w:type="spellEnd"/>
      <w:r w:rsidR="00466D43" w:rsidRPr="00E14E8D">
        <w:t xml:space="preserve"> backend. The model also used 30 filters for each image and the size of each scanning filter was 3 by 3. This approach, while standard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ins w:id="515" w:author="Andrew Abbott" w:date="2017-10-26T13:50:00Z">
        <w:r w:rsidR="00955913">
          <w:t>G</w:t>
        </w:r>
      </w:ins>
      <w:del w:id="516" w:author="Andrew Abbott" w:date="2017-10-26T13:50:00Z">
        <w:r w:rsidR="007F381A" w:rsidRPr="00E14E8D" w:rsidDel="00955913">
          <w:delText>G</w:delText>
        </w:r>
      </w:del>
      <w:r w:rsidR="007F381A" w:rsidRPr="00E14E8D">
        <w:t>rid</w:t>
      </w:r>
      <w:ins w:id="517" w:author="Andrew Abbott" w:date="2017-10-26T13:50:00Z">
        <w:r w:rsidR="00955913">
          <w:t xml:space="preserve"> S</w:t>
        </w:r>
      </w:ins>
      <w:del w:id="518" w:author="Andrew Abbott" w:date="2017-10-26T13:50:00Z">
        <w:r w:rsidR="007F381A" w:rsidRPr="00E14E8D" w:rsidDel="00955913">
          <w:delText>S</w:delText>
        </w:r>
      </w:del>
      <w:r w:rsidR="007F381A" w:rsidRPr="00E14E8D">
        <w:t>earch of the filter parameter was performed. Upon further evaluation of the filters, it was ultimately decided that 30 filters was optimal. Since adding additional filters did not tend to increase</w:t>
      </w:r>
      <w:ins w:id="519" w:author="Andrew Abbott" w:date="2017-10-25T14:38:00Z">
        <w:r w:rsidR="00BC0C66">
          <w:t>d</w:t>
        </w:r>
      </w:ins>
      <w:r w:rsidR="007F381A" w:rsidRPr="00E14E8D">
        <w:t xml:space="preserve"> accuracy, and greatly increased compute time, it was decided that the 30-filter approach was indeed a sound model parameter.</w:t>
      </w:r>
    </w:p>
    <w:p w14:paraId="5612A2EE" w14:textId="510143D4" w:rsidR="0042313B" w:rsidRPr="00955913" w:rsidRDefault="007F381A" w:rsidP="00777349">
      <w:pPr>
        <w:ind w:firstLine="230"/>
        <w:rPr>
          <w:ins w:id="520" w:author="Andrew Abbott" w:date="2017-10-25T14:41:00Z"/>
        </w:rPr>
      </w:pPr>
      <w:commentRangeStart w:id="521"/>
      <w:commentRangeStart w:id="522"/>
      <w:r w:rsidRPr="00E14E8D">
        <w:t>The resulting model identifies curb cuts correctly 80% of the time.</w:t>
      </w:r>
      <w:commentRangeEnd w:id="521"/>
      <w:r w:rsidR="00F33DFE">
        <w:rPr>
          <w:rStyle w:val="CommentReference"/>
        </w:rPr>
        <w:commentReference w:id="521"/>
      </w:r>
      <w:commentRangeEnd w:id="522"/>
      <w:r w:rsidR="00F33DFE">
        <w:rPr>
          <w:rStyle w:val="CommentReference"/>
        </w:rPr>
        <w:commentReference w:id="522"/>
      </w:r>
      <w:r w:rsidRPr="00E14E8D">
        <w:t xml:space="preserve"> As </w:t>
      </w:r>
      <w:del w:id="523" w:author="Dennis Murray" w:date="2017-10-27T14:06:00Z">
        <w:r w:rsidRPr="00E14E8D" w:rsidDel="00004D7C">
          <w:delText xml:space="preserve">a baseline approach, a Support Vector Machine and a Logistic Regression were both trained on the same data and evaluated for accuracy. Both models only resulted in </w:delText>
        </w:r>
      </w:del>
      <w:ins w:id="524" w:author="Dennis Murray" w:date="2017-10-27T14:06:00Z">
        <w:r w:rsidR="00004D7C">
          <w:t xml:space="preserve">mentioned, these models achieved </w:t>
        </w:r>
      </w:ins>
      <w:r w:rsidRPr="00E14E8D">
        <w:t xml:space="preserve">an accuracy score of 67%. Therefore, the Convolutional Neural Network did indeed provide a level of precision that could not be attained in more basic machine learning approaches. It was also noticed that the time needed to train these models was also considerably more </w:t>
      </w:r>
      <w:r w:rsidRPr="00955913">
        <w:t xml:space="preserve">than the amount of time needed to train the neural </w:t>
      </w:r>
      <w:commentRangeStart w:id="525"/>
      <w:r w:rsidRPr="00955913">
        <w:t>network</w:t>
      </w:r>
      <w:commentRangeEnd w:id="525"/>
      <w:r w:rsidR="003B702D">
        <w:rPr>
          <w:rStyle w:val="CommentReference"/>
        </w:rPr>
        <w:commentReference w:id="525"/>
      </w:r>
      <w:r w:rsidRPr="00955913">
        <w:t>.</w:t>
      </w:r>
    </w:p>
    <w:p w14:paraId="646E7F63" w14:textId="5A863AF2" w:rsidR="00177985" w:rsidRDefault="00955913" w:rsidP="00844F4D">
      <w:pPr>
        <w:ind w:firstLine="230"/>
        <w:rPr>
          <w:ins w:id="526" w:author="Andrew Abbott" w:date="2017-10-26T14:30:00Z"/>
        </w:rPr>
      </w:pPr>
      <w:ins w:id="527" w:author="Andrew Abbott" w:date="2017-10-26T13:51:00Z">
        <w:r w:rsidRPr="00955913">
          <w:rPr>
            <w:rPrChange w:id="528" w:author="Andrew Abbott" w:date="2017-10-26T13:56:00Z">
              <w:rPr>
                <w:highlight w:val="yellow"/>
              </w:rPr>
            </w:rPrChange>
          </w:rPr>
          <w:t>Having established that convolutional neural networks are able to accurately classify sidewalk curb ramps and curbs without ramps we then turned our focus to the deployment of those CNNs to the task at hand, which is to detect and to classify curb ramps and missing curb ramps in Google Street View images.</w:t>
        </w:r>
      </w:ins>
      <w:ins w:id="529" w:author="Andrew Abbott" w:date="2017-10-26T13:56:00Z">
        <w:r>
          <w:t xml:space="preserve"> </w:t>
        </w:r>
      </w:ins>
      <w:ins w:id="530" w:author="Andrew Abbott" w:date="2017-10-26T14:12:00Z">
        <w:r w:rsidR="00DB1A4A">
          <w:t xml:space="preserve">For this task we used </w:t>
        </w:r>
        <w:r w:rsidR="00635BC0">
          <w:t xml:space="preserve">Google’s </w:t>
        </w:r>
        <w:proofErr w:type="spellStart"/>
        <w:r w:rsidR="00635BC0">
          <w:t>TensorFlow</w:t>
        </w:r>
        <w:proofErr w:type="spellEnd"/>
        <w:r w:rsidR="00635BC0">
          <w:t xml:space="preserve"> Object Detection API.</w:t>
        </w:r>
      </w:ins>
      <w:ins w:id="531" w:author="Andrew Abbott" w:date="2017-10-26T14:13:00Z">
        <w:r w:rsidR="00FA2B9C">
          <w:t xml:space="preserve"> </w:t>
        </w:r>
      </w:ins>
      <w:ins w:id="532" w:author="Andrew Abbott" w:date="2017-10-26T14:14:00Z">
        <w:r w:rsidR="00671359">
          <w:t xml:space="preserve">The API used the </w:t>
        </w:r>
        <w:proofErr w:type="spellStart"/>
        <w:r w:rsidR="00671359">
          <w:t>TFRecord</w:t>
        </w:r>
        <w:proofErr w:type="spellEnd"/>
        <w:r w:rsidR="00671359">
          <w:t xml:space="preserve"> file format, so we cr</w:t>
        </w:r>
      </w:ins>
      <w:ins w:id="533" w:author="Andrew Abbott" w:date="2017-10-26T14:15:00Z">
        <w:r w:rsidR="00671359">
          <w:t>e</w:t>
        </w:r>
      </w:ins>
      <w:ins w:id="534" w:author="Andrew Abbott" w:date="2017-10-26T14:14:00Z">
        <w:r w:rsidR="00671359">
          <w:t xml:space="preserve">ated a script to </w:t>
        </w:r>
      </w:ins>
      <w:ins w:id="535" w:author="Andrew Abbott" w:date="2017-10-26T14:15:00Z">
        <w:r w:rsidR="00671359">
          <w:t xml:space="preserve">generate a </w:t>
        </w:r>
        <w:proofErr w:type="spellStart"/>
        <w:r w:rsidR="00671359">
          <w:t>TFRecord</w:t>
        </w:r>
        <w:proofErr w:type="spellEnd"/>
        <w:r w:rsidR="00671359">
          <w:t xml:space="preserve"> file for a training set and a test set from the UMD Project Sidewalk data set. </w:t>
        </w:r>
      </w:ins>
      <w:ins w:id="536" w:author="Andrew Abbott" w:date="2017-10-26T14:17:00Z">
        <w:r w:rsidR="00E31B4A">
          <w:t xml:space="preserve">For training, a </w:t>
        </w:r>
      </w:ins>
      <w:ins w:id="537" w:author="Andrew Abbott" w:date="2017-10-26T14:18:00Z">
        <w:r w:rsidR="00E31B4A">
          <w:t>pipeline</w:t>
        </w:r>
      </w:ins>
      <w:ins w:id="538" w:author="Andrew Abbott" w:date="2017-10-26T14:17:00Z">
        <w:r w:rsidR="00E31B4A">
          <w:t xml:space="preserve"> </w:t>
        </w:r>
      </w:ins>
      <w:ins w:id="539" w:author="Andrew Abbott" w:date="2017-10-26T14:18:00Z">
        <w:r w:rsidR="00E31B4A">
          <w:t xml:space="preserve">is needed. The </w:t>
        </w:r>
        <w:proofErr w:type="spellStart"/>
        <w:r w:rsidR="00E31B4A">
          <w:t>TensorFlow</w:t>
        </w:r>
        <w:proofErr w:type="spellEnd"/>
        <w:r w:rsidR="00E31B4A">
          <w:t xml:space="preserve"> repository provides sample pipeline config</w:t>
        </w:r>
      </w:ins>
      <w:ins w:id="540" w:author="Andrew Abbott" w:date="2017-10-26T14:39:00Z">
        <w:r w:rsidR="00E67733">
          <w:t>uration</w:t>
        </w:r>
      </w:ins>
      <w:ins w:id="541" w:author="Andrew Abbott" w:date="2017-10-26T14:18:00Z">
        <w:r w:rsidR="00E31B4A">
          <w:t xml:space="preserve"> files and for our training we used the </w:t>
        </w:r>
      </w:ins>
      <w:ins w:id="542" w:author="Andrew Abbott" w:date="2017-10-26T14:19:00Z">
        <w:r w:rsidR="00E31B4A">
          <w:t xml:space="preserve">‘ssd_mobilenet_v1_pets.config’ file with adjustments to fit our data set. The </w:t>
        </w:r>
        <w:proofErr w:type="spellStart"/>
        <w:r w:rsidR="00E31B4A">
          <w:t>mobilenet</w:t>
        </w:r>
        <w:proofErr w:type="spellEnd"/>
        <w:r w:rsidR="00E31B4A">
          <w:t xml:space="preserve"> model is designed to be used when resources are limited, such as on mobile devices. Given our limited compute resources and the balance between speed and accuracy that the SSD method provides, we chose the SSD </w:t>
        </w:r>
        <w:proofErr w:type="spellStart"/>
        <w:r w:rsidR="00E31B4A">
          <w:t>mobilenet</w:t>
        </w:r>
        <w:proofErr w:type="spellEnd"/>
        <w:r w:rsidR="00E31B4A">
          <w:t xml:space="preserve"> configuration. In actual deployment, given adequate resources, a different or custom network such as the classification network used above</w:t>
        </w:r>
      </w:ins>
      <w:ins w:id="543" w:author="Andrew Abbott" w:date="2017-10-26T14:24:00Z">
        <w:r w:rsidR="00E31B4A">
          <w:t>, and a larger training data set,</w:t>
        </w:r>
      </w:ins>
      <w:ins w:id="544" w:author="Andrew Abbott" w:date="2017-10-26T14:19:00Z">
        <w:r w:rsidR="00E31B4A">
          <w:t xml:space="preserve"> would provide better performance.</w:t>
        </w:r>
      </w:ins>
      <w:ins w:id="545" w:author="Andrew Abbott" w:date="2017-10-26T14:28:00Z">
        <w:r w:rsidR="00844F4D">
          <w:t xml:space="preserve"> In order to speed up training we also used a pre-trained model checkpoint</w:t>
        </w:r>
      </w:ins>
      <w:ins w:id="546" w:author="Andrew Abbott" w:date="2017-10-26T14:29:00Z">
        <w:r w:rsidR="00844F4D">
          <w:t xml:space="preserve"> as is recommended.</w:t>
        </w:r>
      </w:ins>
      <w:ins w:id="547" w:author="Andrew Abbott" w:date="2017-10-26T14:30:00Z">
        <w:r w:rsidR="00844F4D">
          <w:t xml:space="preserve"> </w:t>
        </w:r>
      </w:ins>
      <w:ins w:id="548" w:author="Andrew Abbott" w:date="2017-10-26T14:26:00Z">
        <w:r w:rsidR="00844F4D">
          <w:t xml:space="preserve">The training and evaluation jobs ran for just under 15 hours with </w:t>
        </w:r>
      </w:ins>
      <w:ins w:id="549" w:author="Andrew Abbott" w:date="2017-10-26T14:27:00Z">
        <w:r w:rsidR="00844F4D">
          <w:t>6440 steps.</w:t>
        </w:r>
      </w:ins>
      <w:ins w:id="550" w:author="Andrew Abbott" w:date="2017-10-26T14:30:00Z">
        <w:r w:rsidR="00844F4D">
          <w:t xml:space="preserve"> </w:t>
        </w:r>
      </w:ins>
      <w:ins w:id="551" w:author="Andrew Abbott" w:date="2017-10-26T14:46:00Z">
        <w:r w:rsidR="00A52C4A">
          <w:t>Figure 1</w:t>
        </w:r>
      </w:ins>
      <w:ins w:id="552" w:author="Andrew Abbott" w:date="2017-10-26T14:30:00Z">
        <w:r w:rsidR="00A52C4A">
          <w:t xml:space="preserve"> shows</w:t>
        </w:r>
        <w:r w:rsidR="00844F4D">
          <w:t xml:space="preserve"> the Total Loss as training evolved.</w:t>
        </w:r>
      </w:ins>
      <w:ins w:id="553" w:author="Andrew Abbott" w:date="2017-10-26T14:38:00Z">
        <w:r w:rsidR="00E67733">
          <w:t xml:space="preserve"> </w:t>
        </w:r>
      </w:ins>
      <w:ins w:id="554" w:author="Andrew Abbott" w:date="2017-10-26T14:39:00Z">
        <w:r w:rsidR="00E67733">
          <w:t>While the loss is not as low as we would have liked, we have demonstrated the applicability of this method to our problem.</w:t>
        </w:r>
      </w:ins>
    </w:p>
    <w:p w14:paraId="65299661" w14:textId="77777777" w:rsidR="00A52C4A" w:rsidRDefault="00844F4D">
      <w:pPr>
        <w:keepNext/>
        <w:ind w:firstLine="230"/>
        <w:rPr>
          <w:ins w:id="555" w:author="Andrew Abbott" w:date="2017-10-26T14:45:00Z"/>
        </w:rPr>
        <w:pPrChange w:id="556" w:author="Andrew Abbott" w:date="2017-10-26T14:45:00Z">
          <w:pPr>
            <w:ind w:firstLine="230"/>
          </w:pPr>
        </w:pPrChange>
      </w:pPr>
      <w:ins w:id="557" w:author="Andrew Abbott" w:date="2017-10-26T14:31:00Z">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ins>
    </w:p>
    <w:p w14:paraId="25A9A1B9" w14:textId="7C26FAB4" w:rsidR="00844F4D" w:rsidRDefault="00A52C4A">
      <w:pPr>
        <w:pStyle w:val="Caption"/>
        <w:rPr>
          <w:ins w:id="558" w:author="Andrew Abbott" w:date="2017-10-26T14:31:00Z"/>
        </w:rPr>
        <w:pPrChange w:id="559" w:author="Andrew Abbott" w:date="2017-10-26T14:45:00Z">
          <w:pPr>
            <w:ind w:firstLine="230"/>
          </w:pPr>
        </w:pPrChange>
      </w:pPr>
      <w:ins w:id="560" w:author="Andrew Abbott" w:date="2017-10-26T14:45:00Z">
        <w:r>
          <w:t xml:space="preserve">Figure </w:t>
        </w:r>
        <w:r>
          <w:fldChar w:fldCharType="begin"/>
        </w:r>
        <w:r>
          <w:instrText xml:space="preserve"> SEQ Figure \* ARABIC </w:instrText>
        </w:r>
      </w:ins>
      <w:r>
        <w:fldChar w:fldCharType="separate"/>
      </w:r>
      <w:ins w:id="561" w:author="Alex Deshowitz" w:date="2017-10-30T10:23:00Z">
        <w:r w:rsidR="001F01B1">
          <w:rPr>
            <w:noProof/>
          </w:rPr>
          <w:t>1</w:t>
        </w:r>
      </w:ins>
      <w:ins w:id="562" w:author="Andrew Abbott" w:date="2017-10-26T14:45:00Z">
        <w:r>
          <w:fldChar w:fldCharType="end"/>
        </w:r>
      </w:ins>
      <w:ins w:id="563" w:author="Dennis Murray" w:date="2017-10-27T10:52:00Z">
        <w:r w:rsidR="00F33DFE">
          <w:t>: Total Loss versus Training Steps</w:t>
        </w:r>
      </w:ins>
    </w:p>
    <w:p w14:paraId="385EFD08" w14:textId="3A9B78BB" w:rsidR="00844F4D" w:rsidRDefault="00E67733" w:rsidP="00844F4D">
      <w:pPr>
        <w:ind w:firstLine="230"/>
        <w:rPr>
          <w:ins w:id="564" w:author="Andrew Abbott" w:date="2017-10-26T14:42:00Z"/>
        </w:rPr>
      </w:pPr>
      <w:ins w:id="565" w:author="Andrew Abbott" w:date="2017-10-26T14:41:00Z">
        <w:r>
          <w:t>After the training completed, we exported the trained model to be used for inference. This trained model can be used for many different applications, including streaming video and mobile</w:t>
        </w:r>
      </w:ins>
      <w:ins w:id="566" w:author="Andrew Abbott" w:date="2017-10-26T14:42:00Z">
        <w:r w:rsidR="008B0216">
          <w:t xml:space="preserve"> uses. Some example output is shown </w:t>
        </w:r>
      </w:ins>
      <w:ins w:id="567" w:author="Andrew Abbott" w:date="2017-10-26T14:46:00Z">
        <w:r w:rsidR="00A52C4A">
          <w:t>in Figures 2 through 5</w:t>
        </w:r>
      </w:ins>
      <w:ins w:id="568" w:author="Andrew Abbott" w:date="2017-10-26T14:42:00Z">
        <w:r w:rsidR="008B0216">
          <w:t>.</w:t>
        </w:r>
      </w:ins>
    </w:p>
    <w:p w14:paraId="373C8D92" w14:textId="77777777" w:rsidR="00A52C4A" w:rsidRDefault="00A52C4A">
      <w:pPr>
        <w:keepNext/>
        <w:ind w:firstLine="230"/>
        <w:rPr>
          <w:ins w:id="569" w:author="Andrew Abbott" w:date="2017-10-26T14:45:00Z"/>
        </w:rPr>
        <w:pPrChange w:id="570" w:author="Andrew Abbott" w:date="2017-10-26T14:45:00Z">
          <w:pPr>
            <w:ind w:firstLine="230"/>
          </w:pPr>
        </w:pPrChange>
      </w:pPr>
      <w:ins w:id="571" w:author="Andrew Abbott" w:date="2017-10-26T14:44:00Z">
        <w:r>
          <w:rPr>
            <w:noProof/>
            <w:lang w:eastAsia="en-US"/>
          </w:rPr>
          <w:drawing>
            <wp:inline distT="0" distB="0" distL="0" distR="0" wp14:anchorId="1808F08B" wp14:editId="25A6EF5A">
              <wp:extent cx="4385945" cy="2260600"/>
              <wp:effectExtent l="0" t="0" r="8255"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55B038F2" w14:textId="41BFD4FF" w:rsidR="00A52C4A" w:rsidRDefault="00A52C4A">
      <w:pPr>
        <w:pStyle w:val="Caption"/>
        <w:rPr>
          <w:ins w:id="572" w:author="Andrew Abbott" w:date="2017-10-26T14:44:00Z"/>
        </w:rPr>
        <w:pPrChange w:id="573" w:author="Andrew Abbott" w:date="2017-10-26T14:45:00Z">
          <w:pPr>
            <w:ind w:firstLine="230"/>
          </w:pPr>
        </w:pPrChange>
      </w:pPr>
      <w:ins w:id="574" w:author="Andrew Abbott" w:date="2017-10-26T14:45:00Z">
        <w:r>
          <w:t xml:space="preserve">Figure </w:t>
        </w:r>
        <w:r>
          <w:fldChar w:fldCharType="begin"/>
        </w:r>
        <w:r>
          <w:instrText xml:space="preserve"> SEQ Figure \* ARABIC </w:instrText>
        </w:r>
      </w:ins>
      <w:r>
        <w:fldChar w:fldCharType="separate"/>
      </w:r>
      <w:ins w:id="575" w:author="Alex Deshowitz" w:date="2017-10-30T10:23:00Z">
        <w:r w:rsidR="001F01B1">
          <w:rPr>
            <w:noProof/>
          </w:rPr>
          <w:t>2</w:t>
        </w:r>
      </w:ins>
      <w:ins w:id="576" w:author="Andrew Abbott" w:date="2017-10-26T14:45:00Z">
        <w:r>
          <w:fldChar w:fldCharType="end"/>
        </w:r>
      </w:ins>
    </w:p>
    <w:p w14:paraId="79E8C5F9" w14:textId="77777777" w:rsidR="00A52C4A" w:rsidRDefault="00A52C4A">
      <w:pPr>
        <w:keepNext/>
        <w:ind w:firstLine="230"/>
        <w:rPr>
          <w:ins w:id="577" w:author="Andrew Abbott" w:date="2017-10-26T14:46:00Z"/>
        </w:rPr>
        <w:pPrChange w:id="578" w:author="Andrew Abbott" w:date="2017-10-26T14:46:00Z">
          <w:pPr>
            <w:ind w:firstLine="230"/>
          </w:pPr>
        </w:pPrChange>
      </w:pPr>
      <w:ins w:id="579" w:author="Andrew Abbott" w:date="2017-10-26T14:44:00Z">
        <w:r>
          <w:rPr>
            <w:noProof/>
            <w:lang w:eastAsia="en-US"/>
          </w:rPr>
          <w:lastRenderedPageBreak/>
          <w:drawing>
            <wp:inline distT="0" distB="0" distL="0" distR="0" wp14:anchorId="650ED8F3" wp14:editId="16AB75EE">
              <wp:extent cx="4385945" cy="2260600"/>
              <wp:effectExtent l="0" t="0" r="8255" b="0"/>
              <wp:docPr id="3" name="Picture 3"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3A4DEF76" w14:textId="77CC7536" w:rsidR="008B0216" w:rsidRDefault="00A52C4A">
      <w:pPr>
        <w:pStyle w:val="Caption"/>
        <w:rPr>
          <w:ins w:id="580" w:author="Andrew Abbott" w:date="2017-10-26T14:44:00Z"/>
        </w:rPr>
        <w:pPrChange w:id="581" w:author="Andrew Abbott" w:date="2017-10-26T14:46:00Z">
          <w:pPr>
            <w:ind w:firstLine="230"/>
          </w:pPr>
        </w:pPrChange>
      </w:pPr>
      <w:ins w:id="582" w:author="Andrew Abbott" w:date="2017-10-26T14:46:00Z">
        <w:r>
          <w:t xml:space="preserve">Figure </w:t>
        </w:r>
        <w:r>
          <w:fldChar w:fldCharType="begin"/>
        </w:r>
        <w:r>
          <w:instrText xml:space="preserve"> SEQ Figure \* ARABIC </w:instrText>
        </w:r>
      </w:ins>
      <w:r>
        <w:fldChar w:fldCharType="separate"/>
      </w:r>
      <w:ins w:id="583" w:author="Alex Deshowitz" w:date="2017-10-30T10:23:00Z">
        <w:r w:rsidR="001F01B1">
          <w:rPr>
            <w:noProof/>
          </w:rPr>
          <w:t>3</w:t>
        </w:r>
      </w:ins>
      <w:ins w:id="584" w:author="Andrew Abbott" w:date="2017-10-26T14:46:00Z">
        <w:r>
          <w:fldChar w:fldCharType="end"/>
        </w:r>
      </w:ins>
    </w:p>
    <w:p w14:paraId="74733C77" w14:textId="77777777" w:rsidR="00A52C4A" w:rsidRDefault="00A52C4A">
      <w:pPr>
        <w:keepNext/>
        <w:ind w:firstLine="230"/>
        <w:rPr>
          <w:ins w:id="585" w:author="Andrew Abbott" w:date="2017-10-26T14:46:00Z"/>
        </w:rPr>
        <w:pPrChange w:id="586" w:author="Andrew Abbott" w:date="2017-10-26T14:46:00Z">
          <w:pPr>
            <w:ind w:firstLine="230"/>
          </w:pPr>
        </w:pPrChange>
      </w:pPr>
      <w:ins w:id="587" w:author="Andrew Abbott" w:date="2017-10-26T14:44:00Z">
        <w:r>
          <w:rPr>
            <w:noProof/>
            <w:lang w:eastAsia="en-US"/>
          </w:rPr>
          <w:drawing>
            <wp:inline distT="0" distB="0" distL="0" distR="0" wp14:anchorId="16E53691" wp14:editId="2E09A5A6">
              <wp:extent cx="4385945" cy="2260600"/>
              <wp:effectExtent l="0" t="0" r="8255" b="0"/>
              <wp:docPr id="4" name="Picture 4" descr="/Users/andrewabbott/Deskto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wabbott/Desktop/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11FA678" w14:textId="3A4F07EB" w:rsidR="00A52C4A" w:rsidRDefault="00A52C4A">
      <w:pPr>
        <w:pStyle w:val="Caption"/>
        <w:rPr>
          <w:ins w:id="588" w:author="Andrew Abbott" w:date="2017-10-26T14:45:00Z"/>
        </w:rPr>
        <w:pPrChange w:id="589" w:author="Andrew Abbott" w:date="2017-10-26T14:46:00Z">
          <w:pPr>
            <w:ind w:firstLine="230"/>
          </w:pPr>
        </w:pPrChange>
      </w:pPr>
      <w:ins w:id="590" w:author="Andrew Abbott" w:date="2017-10-26T14:46:00Z">
        <w:r>
          <w:t xml:space="preserve">Figure </w:t>
        </w:r>
        <w:r>
          <w:fldChar w:fldCharType="begin"/>
        </w:r>
        <w:r>
          <w:instrText xml:space="preserve"> SEQ Figure \* ARABIC </w:instrText>
        </w:r>
      </w:ins>
      <w:r>
        <w:fldChar w:fldCharType="separate"/>
      </w:r>
      <w:ins w:id="591" w:author="Alex Deshowitz" w:date="2017-10-30T10:23:00Z">
        <w:r w:rsidR="001F01B1">
          <w:rPr>
            <w:noProof/>
          </w:rPr>
          <w:t>4</w:t>
        </w:r>
      </w:ins>
      <w:ins w:id="592" w:author="Andrew Abbott" w:date="2017-10-26T14:46:00Z">
        <w:r>
          <w:fldChar w:fldCharType="end"/>
        </w:r>
      </w:ins>
    </w:p>
    <w:p w14:paraId="569D6E9A" w14:textId="77777777" w:rsidR="00A52C4A" w:rsidRDefault="00A52C4A">
      <w:pPr>
        <w:keepNext/>
        <w:ind w:firstLine="230"/>
        <w:rPr>
          <w:ins w:id="593" w:author="Andrew Abbott" w:date="2017-10-26T14:46:00Z"/>
        </w:rPr>
        <w:pPrChange w:id="594" w:author="Andrew Abbott" w:date="2017-10-26T14:46:00Z">
          <w:pPr>
            <w:ind w:firstLine="230"/>
          </w:pPr>
        </w:pPrChange>
      </w:pPr>
      <w:ins w:id="595" w:author="Andrew Abbott" w:date="2017-10-26T14:45:00Z">
        <w:r>
          <w:rPr>
            <w:noProof/>
            <w:lang w:eastAsia="en-US"/>
          </w:rPr>
          <w:lastRenderedPageBreak/>
          <w:drawing>
            <wp:inline distT="0" distB="0" distL="0" distR="0" wp14:anchorId="5B4E1FAE" wp14:editId="638D1A38">
              <wp:extent cx="4385945" cy="2260600"/>
              <wp:effectExtent l="0" t="0" r="8255" b="0"/>
              <wp:docPr id="5" name="Picture 5" descr="/Users/andrewabbott/Deskto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wabbott/Desktop/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0D1FB98" w14:textId="4E5ED821" w:rsidR="00A52C4A" w:rsidRPr="00E14E8D" w:rsidRDefault="00A52C4A">
      <w:pPr>
        <w:pStyle w:val="Caption"/>
        <w:pPrChange w:id="596" w:author="Andrew Abbott" w:date="2017-10-26T14:46:00Z">
          <w:pPr>
            <w:ind w:firstLine="230"/>
          </w:pPr>
        </w:pPrChange>
      </w:pPr>
      <w:ins w:id="597" w:author="Andrew Abbott" w:date="2017-10-26T14:46:00Z">
        <w:r>
          <w:t xml:space="preserve">Figure </w:t>
        </w:r>
        <w:r>
          <w:fldChar w:fldCharType="begin"/>
        </w:r>
        <w:r>
          <w:instrText xml:space="preserve"> SEQ Figure \* ARABIC </w:instrText>
        </w:r>
      </w:ins>
      <w:r>
        <w:fldChar w:fldCharType="separate"/>
      </w:r>
      <w:ins w:id="598" w:author="Alex Deshowitz" w:date="2017-10-30T10:23:00Z">
        <w:r w:rsidR="001F01B1">
          <w:rPr>
            <w:noProof/>
          </w:rPr>
          <w:t>5</w:t>
        </w:r>
      </w:ins>
      <w:ins w:id="599" w:author="Andrew Abbott" w:date="2017-10-26T14:46:00Z">
        <w:r>
          <w:fldChar w:fldCharType="end"/>
        </w:r>
      </w:ins>
    </w:p>
    <w:p w14:paraId="702AE78A" w14:textId="721086ED" w:rsidR="00F33DFE" w:rsidRPr="00E14E8D" w:rsidDel="00F33DFE" w:rsidRDefault="00E06BBA">
      <w:pPr>
        <w:ind w:firstLine="0"/>
        <w:rPr>
          <w:del w:id="600" w:author="Dennis Murray" w:date="2017-10-27T10:54:00Z"/>
        </w:rPr>
        <w:pPrChange w:id="601" w:author="Dennis Murray" w:date="2017-10-27T10:54:00Z">
          <w:pPr>
            <w:ind w:firstLine="230"/>
          </w:pPr>
        </w:pPrChange>
      </w:pPr>
      <w:moveFromRangeStart w:id="602" w:author="Dennis Murray" w:date="2017-10-27T11:05:00Z" w:name="move496865663"/>
      <w:moveFrom w:id="603" w:author="Dennis Murray" w:date="2017-10-27T11:05:00Z">
        <w:r w:rsidRPr="00E14E8D" w:rsidDel="001A678C">
          <w:t xml:space="preserve">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  (NEXT STEPS) </w:t>
        </w:r>
      </w:moveFrom>
      <w:moveFromRangeEnd w:id="602"/>
    </w:p>
    <w:p w14:paraId="346C8C72" w14:textId="6ED6C199" w:rsidR="007F381A" w:rsidRPr="00E14E8D" w:rsidDel="00F33DFE" w:rsidRDefault="00E06BBA">
      <w:pPr>
        <w:ind w:firstLine="0"/>
        <w:rPr>
          <w:del w:id="604" w:author="Dennis Murray" w:date="2017-10-27T10:54:00Z"/>
          <w:moveFrom w:id="605" w:author="Dennis Murray" w:date="2017-10-27T10:54:00Z"/>
        </w:rPr>
        <w:pPrChange w:id="606" w:author="Dennis Murray" w:date="2017-10-27T10:54:00Z">
          <w:pPr>
            <w:ind w:firstLine="230"/>
          </w:pPr>
        </w:pPrChange>
      </w:pPr>
      <w:moveFromRangeStart w:id="607" w:author="Dennis Murray" w:date="2017-10-27T10:54:00Z" w:name="move496864974"/>
      <w:moveFrom w:id="608" w:author="Dennis Murray" w:date="2017-10-27T10:54:00Z">
        <w:del w:id="609" w:author="Dennis Murray" w:date="2017-10-27T10:54:00Z">
          <w:r w:rsidRPr="00E14E8D" w:rsidDel="00F33DFE">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del>
        <w:ins w:id="610" w:author="Andrew Abbott" w:date="2017-10-26T12:34:00Z">
          <w:del w:id="611" w:author="Dennis Murray" w:date="2017-10-27T10:54:00Z">
            <w:r w:rsidR="00CA582A" w:rsidDel="00F33DFE">
              <w:delText>.</w:delText>
            </w:r>
          </w:del>
        </w:ins>
      </w:moveFrom>
    </w:p>
    <w:p w14:paraId="28483FCD" w14:textId="3FCE0EC2" w:rsidR="007F381A" w:rsidRPr="00E14E8D" w:rsidDel="00F33DFE" w:rsidRDefault="007F381A">
      <w:pPr>
        <w:ind w:firstLine="0"/>
        <w:rPr>
          <w:del w:id="612" w:author="Dennis Murray" w:date="2017-10-27T10:54:00Z"/>
          <w:moveFrom w:id="613" w:author="Dennis Murray" w:date="2017-10-27T10:54:00Z"/>
        </w:rPr>
        <w:pPrChange w:id="614" w:author="Dennis Murray" w:date="2017-10-27T10:54:00Z">
          <w:pPr>
            <w:ind w:firstLine="230"/>
          </w:pPr>
        </w:pPrChange>
      </w:pPr>
    </w:p>
    <w:p w14:paraId="26AC8336" w14:textId="5F18EBD6" w:rsidR="006B6EAB" w:rsidRPr="00E14E8D" w:rsidDel="00F33DFE" w:rsidRDefault="006B6EAB" w:rsidP="001A678C">
      <w:pPr>
        <w:ind w:firstLine="0"/>
        <w:rPr>
          <w:del w:id="615" w:author="Dennis Murray" w:date="2017-10-27T10:54:00Z"/>
          <w:moveFrom w:id="616" w:author="Dennis Murray" w:date="2017-10-27T10:54:00Z"/>
        </w:rPr>
      </w:pPr>
    </w:p>
    <w:moveFromRangeEnd w:id="607"/>
    <w:p w14:paraId="49521ED2" w14:textId="5A1C55E5" w:rsidR="00CA582A" w:rsidDel="00F33DFE" w:rsidRDefault="00CA582A" w:rsidP="001A678C">
      <w:pPr>
        <w:pStyle w:val="p1a"/>
        <w:rPr>
          <w:del w:id="617" w:author="Dennis Murray" w:date="2017-10-27T10:54:00Z"/>
        </w:rPr>
      </w:pPr>
    </w:p>
    <w:p w14:paraId="254859F2" w14:textId="3EE16691" w:rsidR="00DD7CCB" w:rsidRDefault="00DD7CCB" w:rsidP="00DD7CCB">
      <w:pPr>
        <w:pStyle w:val="heading10"/>
        <w:rPr>
          <w:ins w:id="618" w:author="Dennis Murray" w:date="2017-10-27T14:21:00Z"/>
        </w:rPr>
      </w:pPr>
      <w:ins w:id="619" w:author="Dennis Murray" w:date="2017-10-27T14:21:00Z">
        <w:r>
          <w:t>5</w:t>
        </w:r>
        <w:r>
          <w:tab/>
          <w:t>Results and Analysis</w:t>
        </w:r>
      </w:ins>
    </w:p>
    <w:p w14:paraId="414C9649" w14:textId="59908D4A" w:rsidR="007752E7" w:rsidRDefault="00DD7CCB">
      <w:pPr>
        <w:pStyle w:val="heading10"/>
        <w:rPr>
          <w:ins w:id="620" w:author="Dennis Murray" w:date="2017-10-27T14:11:00Z"/>
        </w:rPr>
        <w:pPrChange w:id="621" w:author="Dennis Murray" w:date="2017-10-27T10:54:00Z">
          <w:pPr>
            <w:pStyle w:val="heading10"/>
            <w:ind w:firstLine="230"/>
          </w:pPr>
        </w:pPrChange>
      </w:pPr>
      <w:ins w:id="622" w:author="Dennis Murray" w:date="2017-10-27T14:21:00Z">
        <w:r>
          <w:t>6</w:t>
        </w:r>
      </w:ins>
      <w:ins w:id="623" w:author="Dennis Murray" w:date="2017-10-27T13:56:00Z">
        <w:r w:rsidR="001E3652">
          <w:tab/>
        </w:r>
      </w:ins>
      <w:ins w:id="624" w:author="Dennis Murray" w:date="2017-10-27T14:11:00Z">
        <w:r w:rsidR="007752E7">
          <w:t>Ethics</w:t>
        </w:r>
      </w:ins>
    </w:p>
    <w:p w14:paraId="47E37E62" w14:textId="252D66E6" w:rsidR="007752E7" w:rsidRDefault="007752E7">
      <w:pPr>
        <w:pStyle w:val="p1a"/>
        <w:ind w:firstLine="709"/>
        <w:rPr>
          <w:ins w:id="625" w:author="Dennis Murray" w:date="2017-10-27T14:18:00Z"/>
        </w:rPr>
        <w:pPrChange w:id="626" w:author="Dennis Murray" w:date="2017-10-27T14:18:00Z">
          <w:pPr>
            <w:pStyle w:val="heading10"/>
            <w:ind w:firstLine="230"/>
          </w:pPr>
        </w:pPrChange>
      </w:pPr>
      <w:ins w:id="627" w:author="Dennis Murray" w:date="2017-10-27T14:12:00Z">
        <w:r>
          <w:t xml:space="preserve">The work addressed in this paper is based primarily on Google </w:t>
        </w:r>
        <w:proofErr w:type="spellStart"/>
        <w:r>
          <w:t>StreetView</w:t>
        </w:r>
        <w:proofErr w:type="spellEnd"/>
        <w:r>
          <w:t xml:space="preserve"> panoramic images.  </w:t>
        </w:r>
      </w:ins>
      <w:ins w:id="628" w:author="Dennis Murray" w:date="2017-10-27T14:14:00Z">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ins>
      <w:ins w:id="629" w:author="Dennis Murray" w:date="2017-10-27T14:15:00Z">
        <w:r>
          <w:t>25</w:t>
        </w:r>
      </w:ins>
      <w:ins w:id="630" w:author="Dennis Murray" w:date="2017-10-27T14:14:00Z">
        <w:r>
          <w:t>]</w:t>
        </w:r>
      </w:ins>
      <w:ins w:id="631" w:author="Dennis Murray" w:date="2017-10-27T14:15:00Z">
        <w:r>
          <w:t>.</w:t>
        </w:r>
      </w:ins>
      <w:ins w:id="632" w:author="Dennis Murray" w:date="2017-10-27T14:16:00Z">
        <w:r>
          <w:t xml:space="preserve">  While the expectation of privacy on a public street is beyond commonly accepted practice, it is a reasonable step that Google has taken to provide added privacy.</w:t>
        </w:r>
      </w:ins>
    </w:p>
    <w:p w14:paraId="59D15547" w14:textId="4DBBA7D3" w:rsidR="007752E7" w:rsidRDefault="007752E7">
      <w:pPr>
        <w:rPr>
          <w:ins w:id="633" w:author="Dennis Murray" w:date="2017-10-27T15:02:00Z"/>
        </w:rPr>
        <w:pPrChange w:id="634" w:author="Dennis Murray" w:date="2017-10-27T14:18:00Z">
          <w:pPr>
            <w:pStyle w:val="heading10"/>
            <w:ind w:firstLine="230"/>
          </w:pPr>
        </w:pPrChange>
      </w:pPr>
      <w:ins w:id="635" w:author="Dennis Murray" w:date="2017-10-27T14:18:00Z">
        <w:r>
          <w:tab/>
        </w:r>
      </w:ins>
      <w:ins w:id="636" w:author="Dennis Murray" w:date="2017-10-27T14:19:00Z">
        <w:r w:rsidR="00DD7CCB">
          <w:t xml:space="preserve">The labeled image data sourced from the University of Maryland Project Sidewalk team was created via crowd-sourced labor online.  The project solicits unpaid volunteer labor to classify parts of the Street View image via a web interface without compensation.  </w:t>
        </w:r>
      </w:ins>
    </w:p>
    <w:p w14:paraId="33221CC0" w14:textId="7A0F55F4" w:rsidR="008C5BE0" w:rsidRDefault="008C5BE0">
      <w:pPr>
        <w:rPr>
          <w:ins w:id="637" w:author="Dennis Murray" w:date="2017-10-27T14:21:00Z"/>
        </w:rPr>
        <w:pPrChange w:id="638" w:author="Dennis Murray" w:date="2017-10-27T14:18:00Z">
          <w:pPr>
            <w:pStyle w:val="heading10"/>
            <w:ind w:firstLine="230"/>
          </w:pPr>
        </w:pPrChange>
      </w:pPr>
      <w:ins w:id="639" w:author="Dennis Murray" w:date="2017-10-27T15:02:00Z">
        <w:r>
          <w:tab/>
          <w:t xml:space="preserve">Lower income neighborhoods may be under-represented in the </w:t>
        </w:r>
        <w:proofErr w:type="spellStart"/>
        <w:r>
          <w:t>StreetView</w:t>
        </w:r>
        <w:proofErr w:type="spellEnd"/>
        <w:r>
          <w:t xml:space="preserve"> image data, or the frequency of image refresh </w:t>
        </w:r>
      </w:ins>
      <w:ins w:id="640" w:author="Dennis Murray" w:date="2017-10-27T15:03:00Z">
        <w:r>
          <w:t xml:space="preserve">may differ between </w:t>
        </w:r>
      </w:ins>
      <w:ins w:id="641" w:author="Dennis Murray" w:date="2017-10-27T15:04:00Z">
        <w:r>
          <w:t xml:space="preserve">different streets.  If the virtual view provided by </w:t>
        </w:r>
        <w:proofErr w:type="spellStart"/>
        <w:r>
          <w:t>StreetView</w:t>
        </w:r>
        <w:proofErr w:type="spellEnd"/>
        <w:r>
          <w:t xml:space="preserve"> is a c</w:t>
        </w:r>
        <w:r w:rsidR="00910DCE">
          <w:t xml:space="preserve">onduit to improved </w:t>
        </w:r>
      </w:ins>
      <w:ins w:id="642" w:author="Dennis Murray" w:date="2017-10-27T15:11:00Z">
        <w:r w:rsidR="00910DCE">
          <w:t>infrastructure</w:t>
        </w:r>
      </w:ins>
      <w:ins w:id="643" w:author="Dennis Murray" w:date="2017-10-27T15:04:00Z">
        <w:r w:rsidR="00910DCE">
          <w:t xml:space="preserve">, </w:t>
        </w:r>
      </w:ins>
      <w:ins w:id="644" w:author="Dennis Murray" w:date="2017-10-27T15:10:00Z">
        <w:r w:rsidR="00910DCE">
          <w:t>steps must be taken to ensure there is equitable representation across neighborhoods in the image set.</w:t>
        </w:r>
      </w:ins>
    </w:p>
    <w:p w14:paraId="3DAD04C2" w14:textId="6F343EAD" w:rsidR="00DD7CCB" w:rsidRPr="007752E7" w:rsidRDefault="00DD7CCB">
      <w:pPr>
        <w:rPr>
          <w:ins w:id="645" w:author="Dennis Murray" w:date="2017-10-27T14:11:00Z"/>
        </w:rPr>
        <w:pPrChange w:id="646" w:author="Dennis Murray" w:date="2017-10-27T14:18:00Z">
          <w:pPr>
            <w:pStyle w:val="heading10"/>
            <w:ind w:firstLine="230"/>
          </w:pPr>
        </w:pPrChange>
      </w:pPr>
      <w:ins w:id="647" w:author="Dennis Murray" w:date="2017-10-27T14:21:00Z">
        <w:r>
          <w:tab/>
          <w:t>No human subject testing was conducted as part of the research in this paper.</w:t>
        </w:r>
      </w:ins>
    </w:p>
    <w:p w14:paraId="2D31C358" w14:textId="234B2338" w:rsidR="00F33DFE" w:rsidRPr="00E14E8D" w:rsidRDefault="007752E7">
      <w:pPr>
        <w:pStyle w:val="heading10"/>
        <w:rPr>
          <w:ins w:id="648" w:author="Dennis Murray" w:date="2017-10-27T10:53:00Z"/>
        </w:rPr>
        <w:pPrChange w:id="649" w:author="Dennis Murray" w:date="2017-10-27T10:54:00Z">
          <w:pPr>
            <w:pStyle w:val="heading10"/>
            <w:ind w:firstLine="230"/>
          </w:pPr>
        </w:pPrChange>
      </w:pPr>
      <w:ins w:id="650" w:author="Dennis Murray" w:date="2017-10-27T13:56:00Z">
        <w:r>
          <w:lastRenderedPageBreak/>
          <w:t>7</w:t>
        </w:r>
      </w:ins>
      <w:ins w:id="651" w:author="Dennis Murray" w:date="2017-10-27T10:56:00Z">
        <w:r w:rsidR="00AC30C6">
          <w:tab/>
          <w:t>Future Areas of Research</w:t>
        </w:r>
      </w:ins>
    </w:p>
    <w:p w14:paraId="1E928243" w14:textId="1EC05830" w:rsidR="00F33DFE" w:rsidRPr="00E14E8D" w:rsidDel="00AC30C6" w:rsidRDefault="00F33DFE">
      <w:pPr>
        <w:ind w:firstLine="709"/>
        <w:rPr>
          <w:del w:id="652" w:author="Dennis Murray" w:date="2017-10-27T10:56:00Z"/>
          <w:moveTo w:id="653" w:author="Dennis Murray" w:date="2017-10-27T10:54:00Z"/>
        </w:rPr>
        <w:pPrChange w:id="654" w:author="Dennis Murray" w:date="2017-10-27T10:56:00Z">
          <w:pPr>
            <w:ind w:firstLine="230"/>
          </w:pPr>
        </w:pPrChange>
      </w:pPr>
      <w:ins w:id="655" w:author="Dennis Murray" w:date="2017-10-27T10:54:00Z">
        <w:r>
          <w:t xml:space="preserve">The development of the algorithm to detect locations of curb cuts is an important step in </w:t>
        </w:r>
      </w:ins>
      <w:ins w:id="656" w:author="Dennis Murray" w:date="2017-10-27T10:55:00Z">
        <w:r w:rsidR="00AC30C6">
          <w:t xml:space="preserve">creating a universe of data about the accessibility level of </w:t>
        </w:r>
      </w:ins>
      <w:ins w:id="657" w:author="Dennis Murray" w:date="2017-10-27T10:56:00Z">
        <w:r w:rsidR="00AC30C6">
          <w:t xml:space="preserve">cities.  </w:t>
        </w:r>
      </w:ins>
      <w:moveToRangeStart w:id="658" w:author="Dennis Murray" w:date="2017-10-27T10:54:00Z" w:name="move496864974"/>
      <w:moveTo w:id="659" w:author="Dennis Murray" w:date="2017-10-27T10:54:00Z">
        <w:del w:id="660" w:author="Dennis Murray" w:date="2017-10-27T10:56:00Z">
          <w:r w:rsidRPr="00E14E8D" w:rsidDel="00AC30C6">
            <w:delTex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delText>
          </w:r>
          <w:r w:rsidDel="00AC30C6">
            <w:delText>.</w:delText>
          </w:r>
        </w:del>
      </w:moveTo>
    </w:p>
    <w:p w14:paraId="759C0B85" w14:textId="77777777" w:rsidR="00F33DFE" w:rsidRPr="00E14E8D" w:rsidRDefault="00F33DFE">
      <w:pPr>
        <w:ind w:firstLine="709"/>
        <w:rPr>
          <w:moveTo w:id="661" w:author="Dennis Murray" w:date="2017-10-27T10:54:00Z"/>
        </w:rPr>
        <w:pPrChange w:id="662" w:author="Dennis Murray" w:date="2017-10-27T10:56:00Z">
          <w:pPr>
            <w:ind w:firstLine="230"/>
          </w:pPr>
        </w:pPrChange>
      </w:pPr>
    </w:p>
    <w:p w14:paraId="7E72DC95" w14:textId="77777777" w:rsidR="00F33DFE" w:rsidRPr="00E14E8D" w:rsidRDefault="00F33DFE" w:rsidP="00F33DFE">
      <w:pPr>
        <w:ind w:firstLine="0"/>
        <w:rPr>
          <w:moveTo w:id="663" w:author="Dennis Murray" w:date="2017-10-27T10:54:00Z"/>
        </w:rPr>
      </w:pPr>
    </w:p>
    <w:p w14:paraId="37841B00" w14:textId="77777777" w:rsidR="001A678C" w:rsidRDefault="001A678C" w:rsidP="001A678C">
      <w:pPr>
        <w:ind w:firstLine="230"/>
        <w:rPr>
          <w:ins w:id="664" w:author="Dennis Murray" w:date="2017-10-27T11:06:00Z"/>
        </w:rPr>
      </w:pPr>
      <w:moveToRangeStart w:id="665" w:author="Dennis Murray" w:date="2017-10-27T11:05:00Z" w:name="move496865663"/>
      <w:moveToRangeEnd w:id="658"/>
      <w:moveTo w:id="666" w:author="Dennis Murray" w:date="2017-10-27T11:05:00Z">
        <w:r w:rsidRPr="00E14E8D">
          <w:t xml:space="preserve">The output of this approach leads to the implementation of the QSI model that can then be used for municipalities to identify areas of focus for accessibility investment.  The QSI is simple. The score is </w:t>
        </w:r>
        <w:del w:id="667" w:author="Dennis Murray" w:date="2017-10-27T11:05:00Z">
          <w:r w:rsidRPr="00E14E8D" w:rsidDel="001A678C">
            <w:delText xml:space="preserve">essentially just </w:delText>
          </w:r>
        </w:del>
        <w:r w:rsidRPr="00E14E8D">
          <w:t>the number of curb ramps divided by the number of intersections for each 1 mile of street. It is recommended that streets be broken into 1-mile blocks for assessment purposes. This ensures that city grids do not become diluted in the overall assessment of the city streets</w:t>
        </w:r>
      </w:moveTo>
      <w:ins w:id="668" w:author="Dennis Murray" w:date="2017-10-27T11:06:00Z">
        <w:r>
          <w:t>.</w:t>
        </w:r>
      </w:ins>
    </w:p>
    <w:p w14:paraId="7F151A05" w14:textId="19E9C054" w:rsidR="001A678C" w:rsidRDefault="001A678C">
      <w:pPr>
        <w:ind w:firstLine="0"/>
        <w:rPr>
          <w:moveTo w:id="669" w:author="Dennis Murray" w:date="2017-10-27T11:05:00Z"/>
        </w:rPr>
        <w:pPrChange w:id="670" w:author="Dennis Murray" w:date="2017-10-27T11:06:00Z">
          <w:pPr>
            <w:ind w:firstLine="230"/>
          </w:pPr>
        </w:pPrChange>
      </w:pPr>
      <w:moveTo w:id="671" w:author="Dennis Murray" w:date="2017-10-27T11:05:00Z">
        <w:del w:id="672" w:author="Dennis Murray" w:date="2017-10-27T11:06:00Z">
          <w:r w:rsidRPr="00E14E8D" w:rsidDel="001A678C">
            <w:delText>.  (NEXT STEPS)</w:delText>
          </w:r>
        </w:del>
        <w:r w:rsidRPr="00E14E8D">
          <w:t xml:space="preserve"> </w:t>
        </w:r>
      </w:moveTo>
    </w:p>
    <w:moveToRangeEnd w:id="665"/>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commentRangeStart w:id="673"/>
      <w:r w:rsidRPr="00E14E8D">
        <w:lastRenderedPageBreak/>
        <w:t>References</w:t>
      </w:r>
      <w:commentRangeEnd w:id="673"/>
      <w:r w:rsidR="008D57A5">
        <w:rPr>
          <w:rStyle w:val="CommentReference"/>
          <w:b w:val="0"/>
        </w:rPr>
        <w:commentReference w:id="673"/>
      </w:r>
    </w:p>
    <w:p w14:paraId="119E372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Kotaro Hara, Shiri </w:t>
      </w:r>
      <w:proofErr w:type="spellStart"/>
      <w:r w:rsidRPr="00E14E8D">
        <w:rPr>
          <w:rFonts w:ascii="Times" w:hAnsi="Times" w:cs="Times"/>
          <w:sz w:val="20"/>
          <w:szCs w:val="20"/>
          <w:lang w:val="en-US"/>
        </w:rPr>
        <w:t>Azenkot</w:t>
      </w:r>
      <w:proofErr w:type="spellEnd"/>
      <w:r w:rsidRPr="00E14E8D">
        <w:rPr>
          <w:rFonts w:ascii="Times" w:hAnsi="Times" w:cs="Times"/>
          <w:sz w:val="20"/>
          <w:szCs w:val="20"/>
          <w:lang w:val="en-US"/>
        </w:rPr>
        <w:t xml:space="preserve">, Megan Campbell, Cynthia L. Bennett, Vicki Le, Sean </w:t>
      </w:r>
      <w:proofErr w:type="spellStart"/>
      <w:r w:rsidRPr="00E14E8D">
        <w:rPr>
          <w:rFonts w:ascii="Times" w:hAnsi="Times" w:cs="Times"/>
          <w:sz w:val="20"/>
          <w:szCs w:val="20"/>
          <w:lang w:val="en-US"/>
        </w:rPr>
        <w:t>Pannella</w:t>
      </w:r>
      <w:proofErr w:type="spellEnd"/>
      <w:r w:rsidRPr="00E14E8D">
        <w:rPr>
          <w:rFonts w:ascii="Times" w:hAnsi="Times" w:cs="Times"/>
          <w:sz w:val="20"/>
          <w:szCs w:val="20"/>
          <w:lang w:val="en-US"/>
        </w:rPr>
        <w:t xml:space="preserve">, Robert Moore, Kelly </w:t>
      </w:r>
      <w:proofErr w:type="spellStart"/>
      <w:r w:rsidRPr="00E14E8D">
        <w:rPr>
          <w:rFonts w:ascii="Times" w:hAnsi="Times" w:cs="Times"/>
          <w:sz w:val="20"/>
          <w:szCs w:val="20"/>
          <w:lang w:val="en-US"/>
        </w:rPr>
        <w:t>Minckler</w:t>
      </w:r>
      <w:proofErr w:type="spellEnd"/>
      <w:r w:rsidRPr="00E14E8D">
        <w:rPr>
          <w:rFonts w:ascii="Times" w:hAnsi="Times" w:cs="Times"/>
          <w:sz w:val="20"/>
          <w:szCs w:val="20"/>
          <w:lang w:val="en-US"/>
        </w:rPr>
        <w:t xml:space="preserve">, Rochelle H. Ng, and Jon E. Froehlich. 2015. Improving public transit accessibility for </w:t>
      </w:r>
      <w:proofErr w:type="spellStart"/>
      <w:r w:rsidRPr="00E14E8D">
        <w:rPr>
          <w:rFonts w:ascii="Times" w:hAnsi="Times" w:cs="Times"/>
          <w:sz w:val="20"/>
          <w:szCs w:val="20"/>
          <w:lang w:val="en-US"/>
        </w:rPr>
        <w:t>blindriders</w:t>
      </w:r>
      <w:proofErr w:type="spellEnd"/>
      <w:r w:rsidRPr="00E14E8D">
        <w:rPr>
          <w:rFonts w:ascii="Times" w:hAnsi="Times" w:cs="Times"/>
          <w:sz w:val="20"/>
          <w:szCs w:val="20"/>
          <w:lang w:val="en-US"/>
        </w:rPr>
        <w:t xml:space="preserve"> by crowdsourcing bus stop landmark locations with Google Street View: An extended analysis. ACM Trans. Access. </w:t>
      </w:r>
      <w:proofErr w:type="spellStart"/>
      <w:r w:rsidRPr="00E14E8D">
        <w:rPr>
          <w:rFonts w:ascii="Times" w:hAnsi="Times" w:cs="Times"/>
          <w:sz w:val="20"/>
          <w:szCs w:val="20"/>
          <w:lang w:val="en-US"/>
        </w:rPr>
        <w:t>Comput</w:t>
      </w:r>
      <w:proofErr w:type="spellEnd"/>
      <w:r w:rsidRPr="00E14E8D">
        <w:rPr>
          <w:rFonts w:ascii="Times" w:hAnsi="Times" w:cs="Times"/>
          <w:sz w:val="20"/>
          <w:szCs w:val="20"/>
          <w:lang w:val="en-US"/>
        </w:rPr>
        <w:t>. 6, 2, Article 5 (March 2015), 23 pages.</w:t>
      </w:r>
    </w:p>
    <w:p w14:paraId="7DB7972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Kotaro Hara, </w:t>
      </w:r>
      <w:proofErr w:type="spellStart"/>
      <w:r w:rsidRPr="00E14E8D">
        <w:rPr>
          <w:rFonts w:ascii="Times" w:hAnsi="Times" w:cs="Times"/>
          <w:sz w:val="20"/>
          <w:szCs w:val="20"/>
          <w:lang w:val="en-US"/>
        </w:rPr>
        <w:t>Jin</w:t>
      </w:r>
      <w:proofErr w:type="spellEnd"/>
      <w:r w:rsidRPr="00E14E8D">
        <w:rPr>
          <w:rFonts w:ascii="Times" w:hAnsi="Times" w:cs="Times"/>
          <w:sz w:val="20"/>
          <w:szCs w:val="20"/>
          <w:lang w:val="en-US"/>
        </w:rPr>
        <w:t xml:space="preserve"> Sun, Robert Moore, David Jacobs, Jon E. </w:t>
      </w:r>
      <w:proofErr w:type="spellStart"/>
      <w:r w:rsidRPr="00E14E8D">
        <w:rPr>
          <w:rFonts w:ascii="Times" w:hAnsi="Times" w:cs="Times"/>
          <w:sz w:val="20"/>
          <w:szCs w:val="20"/>
          <w:lang w:val="en-US"/>
        </w:rPr>
        <w:t>Froelich</w:t>
      </w:r>
      <w:proofErr w:type="spellEnd"/>
      <w:r w:rsidRPr="00E14E8D">
        <w:rPr>
          <w:rFonts w:ascii="Times" w:hAnsi="Times" w:cs="Times"/>
          <w:sz w:val="20"/>
          <w:szCs w:val="20"/>
          <w:lang w:val="en-US"/>
        </w:rPr>
        <w:t xml:space="preserve">. 2014.  </w:t>
      </w:r>
      <w:proofErr w:type="spellStart"/>
      <w:r w:rsidRPr="00E14E8D">
        <w:rPr>
          <w:rFonts w:ascii="Times" w:hAnsi="Times" w:cs="Times"/>
          <w:sz w:val="20"/>
          <w:szCs w:val="20"/>
          <w:lang w:val="en-US"/>
        </w:rPr>
        <w:t>Tohme</w:t>
      </w:r>
      <w:proofErr w:type="spellEnd"/>
      <w:r w:rsidRPr="00E14E8D">
        <w:rPr>
          <w:rFonts w:ascii="Times" w:hAnsi="Times" w:cs="Times"/>
          <w:sz w:val="20"/>
          <w:szCs w:val="20"/>
          <w:lang w:val="en-US"/>
        </w:rPr>
        <w:t xml:space="preserve">: Detecting Curb Ramps in Google </w:t>
      </w:r>
      <w:proofErr w:type="spellStart"/>
      <w:r w:rsidRPr="00E14E8D">
        <w:rPr>
          <w:rFonts w:ascii="Times" w:hAnsi="Times" w:cs="Times"/>
          <w:sz w:val="20"/>
          <w:szCs w:val="20"/>
          <w:lang w:val="en-US"/>
        </w:rPr>
        <w:t>Stret</w:t>
      </w:r>
      <w:proofErr w:type="spellEnd"/>
      <w:r w:rsidRPr="00E14E8D">
        <w:rPr>
          <w:rFonts w:ascii="Times" w:hAnsi="Times" w:cs="Times"/>
          <w:sz w:val="20"/>
          <w:szCs w:val="20"/>
          <w:lang w:val="en-US"/>
        </w:rPr>
        <w:t xml:space="preserve"> View Using Crowdsourcing, Computer Vision, and Machine Learning. UIST ’14, October 5-8 2014.  Honolulu, HI. </w:t>
      </w:r>
    </w:p>
    <w:p w14:paraId="072EC342"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280579D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Fei-Fei, Li, and Pietro Perona. "A bayesian hierarchical model for learning natural scene categories."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 and Pattern Recognition, 2005. CVPR 2005. IEEE Computer Society Conference on</w:t>
      </w:r>
      <w:r w:rsidRPr="00E14E8D">
        <w:rPr>
          <w:rFonts w:ascii="Times" w:hAnsi="Times" w:cs="Times"/>
          <w:sz w:val="20"/>
          <w:szCs w:val="20"/>
          <w:shd w:val="clear" w:color="auto" w:fill="FFFFFF"/>
        </w:rPr>
        <w:t>. Vol. 2. IEEE, 2005.</w:t>
      </w:r>
    </w:p>
    <w:p w14:paraId="75201627"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4B7EA2C3"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Deehr, Rebecca C., and Amy Shumann. "Active Seattle: achieving walkability in diverse neighborhoods."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37.6 (2009): S403-S411.</w:t>
      </w:r>
    </w:p>
    <w:p w14:paraId="5436E76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Knopp, Jan, Josef Sivic, and Tomas Pajdla. "Avoiding confusing features in place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Vision–ECCV 2010</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(2010): 748-761.</w:t>
      </w:r>
    </w:p>
    <w:p w14:paraId="595969E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Le, Quoc V. "Building high-level features using large scale unsupervised learning."</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Acoustics, Speech and Signal Processing (ICASSP), 2013 IEEE International Conference on</w:t>
      </w:r>
      <w:r w:rsidRPr="00E14E8D">
        <w:rPr>
          <w:rFonts w:ascii="Times" w:hAnsi="Times" w:cs="Times"/>
          <w:sz w:val="20"/>
          <w:szCs w:val="20"/>
          <w:shd w:val="clear" w:color="auto" w:fill="FFFFFF"/>
        </w:rPr>
        <w:t>. IEEE, 2013.</w:t>
      </w:r>
    </w:p>
    <w:p w14:paraId="5641E32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Richardson, Andrea S., et al. "One size doesn’t fit all: cross-sectional associations between neighborhood walkability, crime and physical activity depends on age and sex of residents."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BMC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17.1 (2017): 97.</w:t>
      </w:r>
    </w:p>
    <w:p w14:paraId="38B3DCC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Hajna, Samantha, et al. "Neighborhood walkability: field validation of geographic information system measures."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44.6 (2013): e55-e59.</w:t>
      </w:r>
    </w:p>
    <w:p w14:paraId="672AA6EC"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Hosler, Akiko S., et al. "Relationship between objectively measured walkability and exercise walking among adults with diabetes."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Journal of environmental and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 (2014).</w:t>
      </w:r>
    </w:p>
    <w:p w14:paraId="6A528EA3" w14:textId="7777777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Clarke, Philippa, et al. "Using Google Earth to conduct a neighborhood audit: reliability of a virtual audit instrument." </w:t>
      </w:r>
      <w:r w:rsidRPr="00E14E8D">
        <w:rPr>
          <w:rFonts w:ascii="Times" w:eastAsia="Times New Roman" w:hAnsi="Times" w:cs="Times"/>
          <w:i/>
          <w:iCs/>
          <w:sz w:val="20"/>
          <w:szCs w:val="20"/>
          <w:shd w:val="clear" w:color="auto" w:fill="FFFFFF"/>
          <w:lang w:val="en-US"/>
        </w:rPr>
        <w:t>Health &amp; place</w:t>
      </w:r>
      <w:r w:rsidRPr="00E14E8D">
        <w:rPr>
          <w:rFonts w:ascii="Times" w:eastAsia="Times New Roman" w:hAnsi="Times" w:cs="Times"/>
          <w:sz w:val="20"/>
          <w:szCs w:val="20"/>
          <w:shd w:val="clear" w:color="auto" w:fill="FFFFFF"/>
          <w:lang w:val="en-US"/>
        </w:rPr>
        <w:t> 16.6 (2010): 1224-1229.</w:t>
      </w:r>
    </w:p>
    <w:p w14:paraId="7C36FA6C" w14:textId="2C1BADE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 xml:space="preserve">Kim, </w:t>
      </w:r>
      <w:proofErr w:type="spellStart"/>
      <w:r w:rsidRPr="00E14E8D">
        <w:rPr>
          <w:rFonts w:ascii="Times" w:eastAsia="Times New Roman" w:hAnsi="Times" w:cs="Times"/>
          <w:sz w:val="20"/>
          <w:szCs w:val="20"/>
          <w:shd w:val="clear" w:color="auto" w:fill="FFFFFF"/>
          <w:lang w:val="en-US"/>
        </w:rPr>
        <w:t>Hyungjin</w:t>
      </w:r>
      <w:proofErr w:type="spellEnd"/>
      <w:r w:rsidRPr="00E14E8D">
        <w:rPr>
          <w:rFonts w:ascii="Times" w:eastAsia="Times New Roman" w:hAnsi="Times" w:cs="Times"/>
          <w:sz w:val="20"/>
          <w:szCs w:val="20"/>
          <w:shd w:val="clear" w:color="auto" w:fill="FFFFFF"/>
          <w:lang w:val="en-US"/>
        </w:rPr>
        <w:t xml:space="preserve"> et al. “A Probabilistic Feature Map-Based Localization System Using a Monocular Camera.” Sensors 2015</w:t>
      </w:r>
    </w:p>
    <w:p w14:paraId="6432010F" w14:textId="77777777" w:rsidR="0064196A" w:rsidRPr="00E14E8D" w:rsidRDefault="0064196A" w:rsidP="008E6912">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 xml:space="preserve"> Kelly, Cheryl et al. “The </w:t>
      </w:r>
      <w:proofErr w:type="spellStart"/>
      <w:r w:rsidRPr="00E14E8D">
        <w:rPr>
          <w:rFonts w:ascii="Times" w:eastAsia="Times New Roman" w:hAnsi="Times" w:cs="Times"/>
          <w:sz w:val="20"/>
          <w:szCs w:val="20"/>
          <w:lang w:val="en-US"/>
        </w:rPr>
        <w:t>Assoication</w:t>
      </w:r>
      <w:proofErr w:type="spellEnd"/>
      <w:r w:rsidRPr="00E14E8D">
        <w:rPr>
          <w:rFonts w:ascii="Times" w:eastAsia="Times New Roman" w:hAnsi="Times" w:cs="Times"/>
          <w:sz w:val="20"/>
          <w:szCs w:val="20"/>
          <w:lang w:val="en-US"/>
        </w:rPr>
        <w:t xml:space="preserve"> of Sidewalk Walkability and Physical Disorder with Area-Level Race and Poverty.”</w:t>
      </w:r>
    </w:p>
    <w:p w14:paraId="6CDE273A" w14:textId="3CEB3DE0" w:rsidR="001B57E6" w:rsidRPr="00E14E8D" w:rsidRDefault="0064196A"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lastRenderedPageBreak/>
        <w:t xml:space="preserve"> Sheppard, Stephen R.J., </w:t>
      </w:r>
      <w:proofErr w:type="spellStart"/>
      <w:r w:rsidRPr="00E14E8D">
        <w:rPr>
          <w:rFonts w:ascii="Times" w:eastAsia="Times New Roman" w:hAnsi="Times" w:cs="Times"/>
          <w:sz w:val="20"/>
          <w:szCs w:val="20"/>
          <w:lang w:val="en-US"/>
        </w:rPr>
        <w:t>Cizek</w:t>
      </w:r>
      <w:proofErr w:type="spellEnd"/>
      <w:r w:rsidRPr="00E14E8D">
        <w:rPr>
          <w:rFonts w:ascii="Times" w:eastAsia="Times New Roman" w:hAnsi="Times" w:cs="Times"/>
          <w:sz w:val="20"/>
          <w:szCs w:val="20"/>
          <w:lang w:val="en-US"/>
        </w:rPr>
        <w:t xml:space="preserve">, Petr. “The Ethics of Google Earth: From Spatial Data to Landscape Visualization.”  </w:t>
      </w:r>
    </w:p>
    <w:p w14:paraId="6965EB42" w14:textId="2193C2C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12FC737D"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070BAA38"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77777777"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7D4B65DC" w:rsidR="00CA4E21" w:rsidRPr="00045F2C"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w:t>
      </w:r>
      <w:proofErr w:type="spellStart"/>
      <w:r w:rsidRPr="00045F2C">
        <w:rPr>
          <w:rFonts w:ascii="Times" w:eastAsia="Times New Roman" w:hAnsi="Times" w:cs="Times"/>
          <w:sz w:val="20"/>
          <w:szCs w:val="20"/>
          <w:lang w:val="en-US"/>
        </w:rPr>
        <w:t>TensorFlow</w:t>
      </w:r>
      <w:proofErr w:type="spellEnd"/>
      <w:r w:rsidRPr="00045F2C">
        <w:rPr>
          <w:rFonts w:ascii="Times" w:eastAsia="Times New Roman" w:hAnsi="Times" w:cs="Times"/>
          <w:sz w:val="20"/>
          <w:szCs w:val="20"/>
          <w:lang w:val="en-US"/>
        </w:rPr>
        <w:t>: A System for Large-Scale Machine Learning." OSDI. Vol. 16. 2016.</w:t>
      </w:r>
    </w:p>
    <w:p w14:paraId="602CC6C5" w14:textId="7475299D" w:rsidR="00973D85" w:rsidRPr="00045F2C" w:rsidRDefault="00973D85"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eastAsia="Times New Roman" w:hAnsi="Times" w:cs="Times"/>
          <w:sz w:val="20"/>
          <w:szCs w:val="20"/>
          <w:lang w:val="en-US"/>
        </w:rPr>
        <w:t xml:space="preserve">Ren, </w:t>
      </w:r>
      <w:proofErr w:type="spellStart"/>
      <w:r w:rsidRPr="00045F2C">
        <w:rPr>
          <w:rFonts w:ascii="Times" w:eastAsia="Times New Roman" w:hAnsi="Times" w:cs="Times"/>
          <w:sz w:val="20"/>
          <w:szCs w:val="20"/>
          <w:lang w:val="en-US"/>
        </w:rPr>
        <w:t>Shaoqing</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Kaimi</w:t>
      </w:r>
      <w:r w:rsidR="00E00840" w:rsidRPr="00045F2C">
        <w:rPr>
          <w:rFonts w:ascii="Times" w:eastAsia="Times New Roman" w:hAnsi="Times" w:cs="Times"/>
          <w:sz w:val="20"/>
          <w:szCs w:val="20"/>
          <w:lang w:val="en-US"/>
        </w:rPr>
        <w:t>ng</w:t>
      </w:r>
      <w:proofErr w:type="spellEnd"/>
      <w:r w:rsidR="00E00840" w:rsidRPr="00045F2C">
        <w:rPr>
          <w:rFonts w:ascii="Times" w:eastAsia="Times New Roman" w:hAnsi="Times" w:cs="Times"/>
          <w:sz w:val="20"/>
          <w:szCs w:val="20"/>
          <w:lang w:val="en-US"/>
        </w:rPr>
        <w:t xml:space="preserve"> He, Ross </w:t>
      </w:r>
      <w:proofErr w:type="spellStart"/>
      <w:r w:rsidR="00E00840" w:rsidRPr="00045F2C">
        <w:rPr>
          <w:rFonts w:ascii="Times" w:eastAsia="Times New Roman" w:hAnsi="Times" w:cs="Times"/>
          <w:sz w:val="20"/>
          <w:szCs w:val="20"/>
          <w:lang w:val="en-US"/>
        </w:rPr>
        <w:t>Girshick</w:t>
      </w:r>
      <w:proofErr w:type="spellEnd"/>
      <w:r w:rsidR="00E00840" w:rsidRPr="00045F2C">
        <w:rPr>
          <w:rFonts w:ascii="Times" w:eastAsia="Times New Roman" w:hAnsi="Times" w:cs="Times"/>
          <w:sz w:val="20"/>
          <w:szCs w:val="20"/>
          <w:lang w:val="en-US"/>
        </w:rPr>
        <w:t>, Jian Sun. "Faster R-CNN: Towards Real-Time Object Detection with Region Proposal Networks."</w:t>
      </w:r>
      <w:r w:rsidR="00FC5213" w:rsidRPr="00045F2C">
        <w:rPr>
          <w:rFonts w:ascii="Times" w:eastAsia="Times New Roman" w:hAnsi="Times" w:cs="Times"/>
          <w:sz w:val="20"/>
          <w:szCs w:val="20"/>
          <w:lang w:val="en-US"/>
        </w:rPr>
        <w:t xml:space="preserve"> </w:t>
      </w:r>
      <w:proofErr w:type="spellStart"/>
      <w:r w:rsidR="00FC5213" w:rsidRPr="00045F2C">
        <w:rPr>
          <w:rFonts w:ascii="Times" w:eastAsia="Times New Roman" w:hAnsi="Times" w:cs="Times"/>
          <w:sz w:val="20"/>
          <w:szCs w:val="20"/>
          <w:lang w:val="en-US"/>
        </w:rPr>
        <w:t>eprint</w:t>
      </w:r>
      <w:proofErr w:type="spellEnd"/>
      <w:r w:rsidR="00FC5213" w:rsidRPr="00045F2C">
        <w:rPr>
          <w:rFonts w:ascii="Times" w:eastAsia="Times New Roman" w:hAnsi="Times" w:cs="Times"/>
          <w:sz w:val="20"/>
          <w:szCs w:val="20"/>
          <w:lang w:val="en-US"/>
        </w:rPr>
        <w:t xml:space="preserve"> arXiv</w:t>
      </w:r>
      <w:proofErr w:type="gramStart"/>
      <w:r w:rsidR="00FC5213" w:rsidRPr="00045F2C">
        <w:rPr>
          <w:rFonts w:ascii="Times" w:eastAsia="Times New Roman" w:hAnsi="Times" w:cs="Times"/>
          <w:sz w:val="20"/>
          <w:szCs w:val="20"/>
          <w:lang w:val="en-US"/>
        </w:rPr>
        <w:t>:1506.01497</w:t>
      </w:r>
      <w:proofErr w:type="gramEnd"/>
      <w:r w:rsidR="00FC5213" w:rsidRPr="00045F2C">
        <w:rPr>
          <w:rFonts w:ascii="Times" w:eastAsia="Times New Roman" w:hAnsi="Times" w:cs="Times"/>
          <w:sz w:val="20"/>
          <w:szCs w:val="20"/>
          <w:lang w:val="en-US"/>
        </w:rPr>
        <w:t>.</w:t>
      </w:r>
      <w:r w:rsidR="00E00840" w:rsidRPr="00045F2C">
        <w:rPr>
          <w:rFonts w:ascii="Times" w:eastAsia="Times New Roman" w:hAnsi="Times" w:cs="Times"/>
          <w:sz w:val="20"/>
          <w:szCs w:val="20"/>
          <w:lang w:val="en-US"/>
        </w:rPr>
        <w:t> </w:t>
      </w:r>
      <w:r w:rsidR="00FC5213" w:rsidRPr="00045F2C">
        <w:rPr>
          <w:rFonts w:ascii="Times" w:eastAsia="Times New Roman" w:hAnsi="Times" w:cs="Times"/>
          <w:sz w:val="20"/>
          <w:szCs w:val="20"/>
          <w:lang w:val="en-US"/>
        </w:rPr>
        <w:t>2015</w:t>
      </w:r>
    </w:p>
    <w:p w14:paraId="27001368" w14:textId="32E1EC6F" w:rsidR="00CA582A" w:rsidRPr="00045F2C" w:rsidRDefault="00CA582A"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045F2C">
        <w:rPr>
          <w:rFonts w:ascii="Times" w:eastAsia="Times New Roman" w:hAnsi="Times" w:cs="Times"/>
          <w:sz w:val="20"/>
          <w:szCs w:val="20"/>
          <w:lang w:val="en-US"/>
        </w:rPr>
        <w:t>Redmon</w:t>
      </w:r>
      <w:proofErr w:type="spellEnd"/>
      <w:r w:rsidRPr="00045F2C">
        <w:rPr>
          <w:rFonts w:ascii="Times" w:eastAsia="Times New Roman" w:hAnsi="Times" w:cs="Times"/>
          <w:sz w:val="20"/>
          <w:szCs w:val="20"/>
          <w:lang w:val="en-US"/>
        </w:rPr>
        <w:t xml:space="preserve">, Joseph, </w:t>
      </w:r>
      <w:proofErr w:type="spellStart"/>
      <w:r w:rsidRPr="00045F2C">
        <w:rPr>
          <w:rFonts w:ascii="Times" w:eastAsia="Times New Roman" w:hAnsi="Times" w:cs="Times"/>
          <w:sz w:val="20"/>
          <w:szCs w:val="20"/>
          <w:lang w:val="en-US"/>
        </w:rPr>
        <w:t>Divvala</w:t>
      </w:r>
      <w:proofErr w:type="spellEnd"/>
      <w:r w:rsidRPr="00045F2C">
        <w:rPr>
          <w:rFonts w:ascii="Times" w:eastAsia="Times New Roman" w:hAnsi="Times" w:cs="Times"/>
          <w:sz w:val="20"/>
          <w:szCs w:val="20"/>
          <w:lang w:val="en-US"/>
        </w:rPr>
        <w:t xml:space="preserve">, Santosh, </w:t>
      </w:r>
      <w:proofErr w:type="spellStart"/>
      <w:r w:rsidRPr="00045F2C">
        <w:rPr>
          <w:rFonts w:ascii="Times" w:eastAsia="Times New Roman" w:hAnsi="Times" w:cs="Times"/>
          <w:sz w:val="20"/>
          <w:szCs w:val="20"/>
          <w:lang w:val="en-US"/>
        </w:rPr>
        <w:t>Girshick</w:t>
      </w:r>
      <w:proofErr w:type="spellEnd"/>
      <w:r w:rsidRPr="00045F2C">
        <w:rPr>
          <w:rFonts w:ascii="Times" w:eastAsia="Times New Roman" w:hAnsi="Times" w:cs="Times"/>
          <w:sz w:val="20"/>
          <w:szCs w:val="20"/>
          <w:lang w:val="en-US"/>
        </w:rPr>
        <w:t xml:space="preserve">, Ross, </w:t>
      </w:r>
      <w:proofErr w:type="spellStart"/>
      <w:r w:rsidRPr="00045F2C">
        <w:rPr>
          <w:rFonts w:ascii="Times" w:eastAsia="Times New Roman" w:hAnsi="Times" w:cs="Times"/>
          <w:sz w:val="20"/>
          <w:szCs w:val="20"/>
          <w:lang w:val="en-US"/>
        </w:rPr>
        <w:t>Farhadi</w:t>
      </w:r>
      <w:proofErr w:type="spellEnd"/>
      <w:r w:rsidRPr="00045F2C">
        <w:rPr>
          <w:rFonts w:ascii="Times" w:eastAsia="Times New Roman" w:hAnsi="Times" w:cs="Times"/>
          <w:sz w:val="20"/>
          <w:szCs w:val="20"/>
          <w:lang w:val="en-US"/>
        </w:rPr>
        <w:t xml:space="preserve">, Ali. "You Only Look Once: Unified, Real-Time Object Detection." </w:t>
      </w:r>
      <w:proofErr w:type="spellStart"/>
      <w:r w:rsidRPr="00045F2C">
        <w:rPr>
          <w:rFonts w:ascii="Times" w:eastAsia="Times New Roman" w:hAnsi="Times" w:cs="Times"/>
          <w:sz w:val="20"/>
          <w:szCs w:val="20"/>
          <w:lang w:val="en-US"/>
        </w:rPr>
        <w:t>eprint</w:t>
      </w:r>
      <w:proofErr w:type="spellEnd"/>
      <w:r w:rsidRPr="00045F2C">
        <w:rPr>
          <w:rFonts w:ascii="Times" w:eastAsia="Times New Roman" w:hAnsi="Times" w:cs="Times"/>
          <w:sz w:val="20"/>
          <w:szCs w:val="20"/>
          <w:lang w:val="en-US"/>
        </w:rPr>
        <w:t xml:space="preserve"> arXiv</w:t>
      </w:r>
      <w:proofErr w:type="gramStart"/>
      <w:r w:rsidRPr="00045F2C">
        <w:rPr>
          <w:rFonts w:ascii="Times" w:eastAsia="Times New Roman" w:hAnsi="Times" w:cs="Times"/>
          <w:sz w:val="20"/>
          <w:szCs w:val="20"/>
          <w:lang w:val="en-US"/>
        </w:rPr>
        <w:t>:1506.02640</w:t>
      </w:r>
      <w:proofErr w:type="gramEnd"/>
      <w:r w:rsidRPr="00045F2C">
        <w:rPr>
          <w:rFonts w:ascii="Times" w:eastAsia="Times New Roman" w:hAnsi="Times" w:cs="Times"/>
          <w:sz w:val="20"/>
          <w:szCs w:val="20"/>
          <w:lang w:val="en-US"/>
        </w:rPr>
        <w:t>. 2015</w:t>
      </w:r>
    </w:p>
    <w:p w14:paraId="20383BC3" w14:textId="753A6ACC" w:rsidR="00CA582A" w:rsidRDefault="00CA582A" w:rsidP="00CA4E21">
      <w:pPr>
        <w:pStyle w:val="ListParagraph"/>
        <w:numPr>
          <w:ilvl w:val="0"/>
          <w:numId w:val="5"/>
        </w:numPr>
        <w:tabs>
          <w:tab w:val="left" w:pos="360"/>
        </w:tabs>
        <w:spacing w:after="0" w:line="240" w:lineRule="auto"/>
        <w:rPr>
          <w:ins w:id="674" w:author="Dennis Murray" w:date="2017-10-27T14:15:00Z"/>
          <w:rFonts w:ascii="Times" w:eastAsia="Times New Roman" w:hAnsi="Times" w:cs="Times"/>
          <w:sz w:val="20"/>
          <w:szCs w:val="20"/>
          <w:lang w:val="en-US"/>
        </w:rPr>
      </w:pPr>
      <w:r w:rsidRPr="00045F2C">
        <w:rPr>
          <w:rFonts w:ascii="Times" w:eastAsia="Times New Roman" w:hAnsi="Times" w:cs="Times"/>
          <w:sz w:val="20"/>
          <w:szCs w:val="20"/>
          <w:lang w:val="en-US"/>
        </w:rPr>
        <w:t xml:space="preserve">Liu, </w:t>
      </w:r>
      <w:proofErr w:type="spellStart"/>
      <w:r w:rsidRPr="00045F2C">
        <w:rPr>
          <w:rFonts w:ascii="Times" w:eastAsia="Times New Roman" w:hAnsi="Times" w:cs="Times"/>
          <w:sz w:val="20"/>
          <w:szCs w:val="20"/>
          <w:lang w:val="en-US"/>
        </w:rPr>
        <w:t>Wie</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Anguelov</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Dragomir</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Erhan</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Dumitru</w:t>
      </w:r>
      <w:proofErr w:type="spellEnd"/>
      <w:r w:rsidRPr="00045F2C">
        <w:rPr>
          <w:rFonts w:ascii="Times" w:eastAsia="Times New Roman" w:hAnsi="Times" w:cs="Times"/>
          <w:sz w:val="20"/>
          <w:szCs w:val="20"/>
          <w:lang w:val="en-US"/>
        </w:rPr>
        <w:t xml:space="preserve">, </w:t>
      </w:r>
      <w:proofErr w:type="spellStart"/>
      <w:r w:rsidRPr="00045F2C">
        <w:rPr>
          <w:rFonts w:ascii="Times" w:eastAsia="Times New Roman" w:hAnsi="Times" w:cs="Times"/>
          <w:sz w:val="20"/>
          <w:szCs w:val="20"/>
          <w:lang w:val="en-US"/>
        </w:rPr>
        <w:t>Szegedy</w:t>
      </w:r>
      <w:proofErr w:type="spellEnd"/>
      <w:r w:rsidRPr="00045F2C">
        <w:rPr>
          <w:rFonts w:ascii="Times" w:eastAsia="Times New Roman" w:hAnsi="Times" w:cs="Times"/>
          <w:sz w:val="20"/>
          <w:szCs w:val="20"/>
          <w:lang w:val="en-US"/>
        </w:rPr>
        <w:t xml:space="preserve">, Christian, Reed, Scott, Fu, Cheng-Yang, Berg, Alexander </w:t>
      </w:r>
      <w:proofErr w:type="gramStart"/>
      <w:r w:rsidRPr="00045F2C">
        <w:rPr>
          <w:rFonts w:ascii="Times" w:eastAsia="Times New Roman" w:hAnsi="Times" w:cs="Times"/>
          <w:sz w:val="20"/>
          <w:szCs w:val="20"/>
          <w:lang w:val="en-US"/>
        </w:rPr>
        <w:t>C..</w:t>
      </w:r>
      <w:proofErr w:type="gramEnd"/>
      <w:r w:rsidRPr="00045F2C">
        <w:rPr>
          <w:rFonts w:ascii="Times" w:eastAsia="Times New Roman" w:hAnsi="Times" w:cs="Times"/>
          <w:sz w:val="20"/>
          <w:szCs w:val="20"/>
          <w:lang w:val="en-US"/>
        </w:rPr>
        <w:t xml:space="preserve"> "SSD: Single Shot </w:t>
      </w:r>
      <w:proofErr w:type="spellStart"/>
      <w:r w:rsidRPr="00045F2C">
        <w:rPr>
          <w:rFonts w:ascii="Times" w:eastAsia="Times New Roman" w:hAnsi="Times" w:cs="Times"/>
          <w:sz w:val="20"/>
          <w:szCs w:val="20"/>
          <w:lang w:val="en-US"/>
        </w:rPr>
        <w:t>MultiBox</w:t>
      </w:r>
      <w:proofErr w:type="spellEnd"/>
      <w:r w:rsidRPr="00045F2C">
        <w:rPr>
          <w:rFonts w:ascii="Times" w:eastAsia="Times New Roman" w:hAnsi="Times" w:cs="Times"/>
          <w:sz w:val="20"/>
          <w:szCs w:val="20"/>
          <w:lang w:val="en-US"/>
        </w:rPr>
        <w:t xml:space="preserve"> Detector." </w:t>
      </w:r>
      <w:proofErr w:type="spellStart"/>
      <w:r w:rsidRPr="00045F2C">
        <w:rPr>
          <w:rFonts w:ascii="Times" w:eastAsia="Times New Roman" w:hAnsi="Times" w:cs="Times"/>
          <w:sz w:val="20"/>
          <w:szCs w:val="20"/>
          <w:lang w:val="en-US"/>
        </w:rPr>
        <w:t>eprint</w:t>
      </w:r>
      <w:proofErr w:type="spellEnd"/>
      <w:r w:rsidRPr="00045F2C">
        <w:rPr>
          <w:rFonts w:ascii="Times" w:eastAsia="Times New Roman" w:hAnsi="Times" w:cs="Times"/>
          <w:sz w:val="20"/>
          <w:szCs w:val="20"/>
          <w:lang w:val="en-US"/>
        </w:rPr>
        <w:t xml:space="preserve"> arXiv</w:t>
      </w:r>
      <w:proofErr w:type="gramStart"/>
      <w:r w:rsidRPr="00045F2C">
        <w:rPr>
          <w:rFonts w:ascii="Times" w:eastAsia="Times New Roman" w:hAnsi="Times" w:cs="Times"/>
          <w:sz w:val="20"/>
          <w:szCs w:val="20"/>
          <w:lang w:val="en-US"/>
        </w:rPr>
        <w:t>:1512.02325v5</w:t>
      </w:r>
      <w:proofErr w:type="gramEnd"/>
      <w:r w:rsidRPr="00045F2C">
        <w:rPr>
          <w:rFonts w:ascii="Times" w:eastAsia="Times New Roman" w:hAnsi="Times" w:cs="Times"/>
          <w:sz w:val="20"/>
          <w:szCs w:val="20"/>
          <w:lang w:val="en-US"/>
        </w:rPr>
        <w:t>. 2016</w:t>
      </w:r>
    </w:p>
    <w:p w14:paraId="5D1FFDE8" w14:textId="79FDAA7F" w:rsidR="007752E7" w:rsidRDefault="007752E7" w:rsidP="00CA4E21">
      <w:pPr>
        <w:pStyle w:val="ListParagraph"/>
        <w:numPr>
          <w:ilvl w:val="0"/>
          <w:numId w:val="5"/>
        </w:numPr>
        <w:tabs>
          <w:tab w:val="left" w:pos="360"/>
        </w:tabs>
        <w:spacing w:after="0" w:line="240" w:lineRule="auto"/>
        <w:rPr>
          <w:ins w:id="675" w:author="Dennis Murray" w:date="2017-10-27T15:57:00Z"/>
          <w:rFonts w:ascii="Times" w:eastAsia="Times New Roman" w:hAnsi="Times" w:cs="Times"/>
          <w:sz w:val="20"/>
          <w:szCs w:val="20"/>
          <w:lang w:val="en-US"/>
        </w:rPr>
      </w:pPr>
      <w:proofErr w:type="spellStart"/>
      <w:ins w:id="676" w:author="Dennis Murray" w:date="2017-10-27T14:15:00Z">
        <w:r>
          <w:rPr>
            <w:rFonts w:ascii="Times" w:eastAsia="Times New Roman" w:hAnsi="Times" w:cs="Times"/>
            <w:sz w:val="20"/>
            <w:szCs w:val="20"/>
            <w:lang w:val="en-US"/>
          </w:rPr>
          <w:t>Shankland</w:t>
        </w:r>
        <w:proofErr w:type="spellEnd"/>
        <w:r>
          <w:rPr>
            <w:rFonts w:ascii="Times" w:eastAsia="Times New Roman" w:hAnsi="Times" w:cs="Times"/>
            <w:sz w:val="20"/>
            <w:szCs w:val="20"/>
            <w:lang w:val="en-US"/>
          </w:rPr>
          <w:t xml:space="preserve">, Stephanie.  </w:t>
        </w:r>
      </w:ins>
      <w:ins w:id="677" w:author="Dennis Murray" w:date="2017-10-27T14:16:00Z">
        <w:r>
          <w:rPr>
            <w:rFonts w:ascii="Times" w:eastAsia="Times New Roman" w:hAnsi="Times" w:cs="Times"/>
            <w:sz w:val="20"/>
            <w:szCs w:val="20"/>
            <w:lang w:val="en-US"/>
          </w:rPr>
          <w:t xml:space="preserve">“Google Begins Blurring Faces in Street View.”  </w:t>
        </w:r>
        <w:proofErr w:type="spellStart"/>
        <w:r>
          <w:rPr>
            <w:rFonts w:ascii="Times" w:eastAsia="Times New Roman" w:hAnsi="Times" w:cs="Times"/>
            <w:i/>
            <w:sz w:val="20"/>
            <w:szCs w:val="20"/>
            <w:lang w:val="en-US"/>
          </w:rPr>
          <w:t>CNet</w:t>
        </w:r>
        <w:proofErr w:type="spellEnd"/>
        <w:r>
          <w:rPr>
            <w:rFonts w:ascii="Times" w:eastAsia="Times New Roman" w:hAnsi="Times" w:cs="Times"/>
            <w:i/>
            <w:sz w:val="20"/>
            <w:szCs w:val="20"/>
            <w:lang w:val="en-US"/>
          </w:rPr>
          <w:t xml:space="preserve">, </w:t>
        </w:r>
        <w:r>
          <w:rPr>
            <w:rFonts w:ascii="Times" w:eastAsia="Times New Roman" w:hAnsi="Times" w:cs="Times"/>
            <w:sz w:val="20"/>
            <w:szCs w:val="20"/>
            <w:lang w:val="en-US"/>
          </w:rPr>
          <w:t>May 13, 2008.</w:t>
        </w:r>
      </w:ins>
    </w:p>
    <w:p w14:paraId="1382C2A0" w14:textId="494E8300" w:rsidR="00464F23" w:rsidRPr="009A30EB" w:rsidRDefault="00464F23" w:rsidP="00CA4E21">
      <w:pPr>
        <w:pStyle w:val="ListParagraph"/>
        <w:numPr>
          <w:ilvl w:val="0"/>
          <w:numId w:val="5"/>
        </w:numPr>
        <w:tabs>
          <w:tab w:val="left" w:pos="360"/>
        </w:tabs>
        <w:spacing w:after="0" w:line="240" w:lineRule="auto"/>
        <w:rPr>
          <w:ins w:id="678" w:author="Alex Deshowitz" w:date="2017-10-30T10:03:00Z"/>
          <w:rFonts w:ascii="Times" w:eastAsia="Times New Roman" w:hAnsi="Times" w:cs="Times"/>
          <w:sz w:val="20"/>
          <w:szCs w:val="20"/>
          <w:lang w:val="en-US"/>
          <w:rPrChange w:id="679" w:author="Alex Deshowitz" w:date="2017-10-30T10:03:00Z">
            <w:rPr>
              <w:ins w:id="680" w:author="Alex Deshowitz" w:date="2017-10-30T10:03:00Z"/>
              <w:rFonts w:ascii="Arial" w:hAnsi="Arial" w:cs="Arial"/>
              <w:color w:val="222222"/>
              <w:sz w:val="20"/>
              <w:szCs w:val="20"/>
              <w:shd w:val="clear" w:color="auto" w:fill="FFFFFF"/>
            </w:rPr>
          </w:rPrChange>
        </w:rPr>
      </w:pPr>
      <w:ins w:id="681" w:author="Dennis Murray" w:date="2017-10-27T15:57:00Z">
        <w:r>
          <w:rPr>
            <w:rFonts w:ascii="Arial" w:hAnsi="Arial" w:cs="Arial"/>
            <w:color w:val="222222"/>
            <w:sz w:val="20"/>
            <w:szCs w:val="20"/>
            <w:shd w:val="clear" w:color="auto" w:fill="FFFFFF"/>
          </w:rPr>
          <w:t>Roberts, Lawrence G. </w:t>
        </w:r>
        <w:r>
          <w:rPr>
            <w:rFonts w:ascii="Arial" w:hAnsi="Arial" w:cs="Arial"/>
            <w:i/>
            <w:iCs/>
            <w:color w:val="222222"/>
            <w:sz w:val="20"/>
            <w:szCs w:val="20"/>
            <w:shd w:val="clear" w:color="auto" w:fill="FFFFFF"/>
          </w:rPr>
          <w:t>Machine perception of three-dimensional solids</w:t>
        </w:r>
        <w:r>
          <w:rPr>
            <w:rFonts w:ascii="Arial" w:hAnsi="Arial" w:cs="Arial"/>
            <w:color w:val="222222"/>
            <w:sz w:val="20"/>
            <w:szCs w:val="20"/>
            <w:shd w:val="clear" w:color="auto" w:fill="FFFFFF"/>
          </w:rPr>
          <w:t>. Diss. Massachusetts Institute of Technology, 1963.</w:t>
        </w:r>
      </w:ins>
    </w:p>
    <w:p w14:paraId="6B712750" w14:textId="6EFE0D10" w:rsidR="009A30EB" w:rsidRDefault="009A30EB" w:rsidP="009A30EB">
      <w:pPr>
        <w:pStyle w:val="Bibliography"/>
        <w:numPr>
          <w:ilvl w:val="0"/>
          <w:numId w:val="5"/>
        </w:numPr>
        <w:rPr>
          <w:ins w:id="682" w:author="Alex Deshowitz" w:date="2017-10-30T10:03:00Z"/>
          <w:noProof/>
        </w:rPr>
      </w:pPr>
      <w:ins w:id="683" w:author="Alex Deshowitz" w:date="2017-10-30T10:03:00Z">
        <w:r>
          <w:rPr>
            <w:noProof/>
          </w:rPr>
          <w:t xml:space="preserve">Congress, U. S. (2009, February 17). </w:t>
        </w:r>
        <w:r>
          <w:rPr>
            <w:i/>
            <w:iCs/>
            <w:noProof/>
          </w:rPr>
          <w:t>treasury.gov</w:t>
        </w:r>
        <w:r>
          <w:rPr>
            <w:noProof/>
          </w:rPr>
          <w:t>. Retrieved 08 04, 2017, from U.S. Department of the Treasury: https://www.treasury.gov/initiatives/recovery/Pages/recovery-act.aspx</w:t>
        </w:r>
      </w:ins>
    </w:p>
    <w:p w14:paraId="6A08B769" w14:textId="77777777" w:rsidR="009A30EB" w:rsidRPr="00045F2C" w:rsidRDefault="009A30EB"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3" w:author="Dennis Murray" w:date="2017-10-27T11:35:00Z" w:initials="DM">
    <w:p w14:paraId="4CE37C73" w14:textId="32ADE342" w:rsidR="00D0674A" w:rsidRDefault="00D0674A">
      <w:pPr>
        <w:pStyle w:val="CommentText"/>
      </w:pPr>
      <w:r>
        <w:rPr>
          <w:rStyle w:val="CommentReference"/>
        </w:rPr>
        <w:annotationRef/>
      </w:r>
      <w:r>
        <w:t>Andrew, can we make some type of conclusion about the object detection and it’s accuracy/performance.</w:t>
      </w:r>
    </w:p>
  </w:comment>
  <w:comment w:id="81" w:author="Dennis Murray" w:date="2017-10-09T21:03:00Z" w:initials="DM">
    <w:p w14:paraId="18B4B383" w14:textId="3A9AE3E9" w:rsidR="00D0674A" w:rsidRDefault="00D0674A">
      <w:pPr>
        <w:pStyle w:val="CommentText"/>
      </w:pPr>
      <w:r>
        <w:rPr>
          <w:rStyle w:val="CommentReference"/>
        </w:rPr>
        <w:annotationRef/>
      </w:r>
    </w:p>
    <w:p w14:paraId="632630FE" w14:textId="6BD7E1CB" w:rsidR="00D0674A" w:rsidRDefault="00D0674A">
      <w:pPr>
        <w:pStyle w:val="CommentText"/>
      </w:pPr>
      <w:r>
        <w:t>State the Situation</w:t>
      </w:r>
    </w:p>
    <w:p w14:paraId="668603D0" w14:textId="5E9551D9" w:rsidR="00D0674A" w:rsidRDefault="00D0674A">
      <w:pPr>
        <w:pStyle w:val="CommentText"/>
      </w:pPr>
      <w:r>
        <w:t>What are needs for mobility in a city?</w:t>
      </w:r>
    </w:p>
    <w:p w14:paraId="2171DABC" w14:textId="75E32B75" w:rsidR="00D0674A" w:rsidRDefault="00D0674A">
      <w:pPr>
        <w:pStyle w:val="CommentText"/>
      </w:pPr>
      <w:r>
        <w:t>What challenges exist to mobility?</w:t>
      </w:r>
    </w:p>
    <w:p w14:paraId="27071A72" w14:textId="4BFD0BE7" w:rsidR="00D0674A" w:rsidRDefault="00D0674A">
      <w:pPr>
        <w:pStyle w:val="CommentText"/>
      </w:pPr>
      <w:r>
        <w:t>What information is known about mobility in cities?</w:t>
      </w:r>
    </w:p>
    <w:p w14:paraId="45BE7E1A" w14:textId="2F8AA9DD" w:rsidR="00D0674A" w:rsidRDefault="00D0674A">
      <w:pPr>
        <w:pStyle w:val="CommentText"/>
      </w:pPr>
      <w:r>
        <w:t>What information is missing?</w:t>
      </w:r>
    </w:p>
    <w:p w14:paraId="75A358C7" w14:textId="77777777" w:rsidR="00D0674A" w:rsidRDefault="00D0674A">
      <w:pPr>
        <w:pStyle w:val="CommentText"/>
      </w:pPr>
    </w:p>
    <w:p w14:paraId="022896F3" w14:textId="6A338EB7" w:rsidR="00D0674A" w:rsidRDefault="00D0674A">
      <w:pPr>
        <w:pStyle w:val="CommentText"/>
      </w:pPr>
    </w:p>
    <w:p w14:paraId="56F6E34A" w14:textId="77777777" w:rsidR="00D0674A" w:rsidRDefault="00D0674A">
      <w:pPr>
        <w:pStyle w:val="CommentText"/>
      </w:pPr>
    </w:p>
  </w:comment>
  <w:comment w:id="182" w:author="Dennis Murray" w:date="2017-10-27T12:13:00Z" w:initials="DM">
    <w:p w14:paraId="48FC2481" w14:textId="0C113C56" w:rsidR="00D0674A" w:rsidRDefault="00D0674A">
      <w:pPr>
        <w:pStyle w:val="CommentText"/>
      </w:pPr>
      <w:r>
        <w:rPr>
          <w:rStyle w:val="CommentReference"/>
        </w:rPr>
        <w:annotationRef/>
      </w:r>
    </w:p>
  </w:comment>
  <w:comment w:id="183" w:author="Dennis Murray" w:date="2017-10-27T12:13:00Z" w:initials="DM">
    <w:p w14:paraId="0C44700F" w14:textId="7B1FE70A" w:rsidR="00D0674A" w:rsidRDefault="00D0674A">
      <w:pPr>
        <w:pStyle w:val="CommentText"/>
      </w:pPr>
      <w:r>
        <w:rPr>
          <w:rStyle w:val="CommentReference"/>
        </w:rPr>
        <w:annotationRef/>
      </w:r>
      <w:r>
        <w:t>Not really relevant with narrowed focus of research?</w:t>
      </w:r>
    </w:p>
  </w:comment>
  <w:comment w:id="208" w:author="Dennis Murray" w:date="2017-10-27T12:30:00Z" w:initials="DM">
    <w:p w14:paraId="686440E3" w14:textId="4AEFD6D7" w:rsidR="00D0674A" w:rsidRDefault="00D0674A">
      <w:pPr>
        <w:pStyle w:val="CommentText"/>
      </w:pPr>
      <w:r>
        <w:rPr>
          <w:rStyle w:val="CommentReference"/>
        </w:rPr>
        <w:annotationRef/>
      </w:r>
      <w:r>
        <w:t>Sourcing?</w:t>
      </w:r>
    </w:p>
  </w:comment>
  <w:comment w:id="228" w:author="Dennis Murray" w:date="2017-10-27T15:26:00Z" w:initials="DM">
    <w:p w14:paraId="6DA9203B" w14:textId="21EB9BFE" w:rsidR="00D0674A" w:rsidRDefault="00D0674A">
      <w:pPr>
        <w:pStyle w:val="CommentText"/>
      </w:pPr>
      <w:r>
        <w:rPr>
          <w:rStyle w:val="CommentReference"/>
        </w:rPr>
        <w:annotationRef/>
      </w:r>
      <w:r>
        <w:t>Who does this assessment?</w:t>
      </w:r>
    </w:p>
  </w:comment>
  <w:comment w:id="234" w:author="Andrew Abbott" w:date="2017-10-25T13:55:00Z" w:initials="AA">
    <w:p w14:paraId="1FAB8E5B" w14:textId="7D50D913" w:rsidR="00D0674A" w:rsidRDefault="00D0674A">
      <w:pPr>
        <w:pStyle w:val="CommentText"/>
      </w:pPr>
      <w:r>
        <w:rPr>
          <w:rStyle w:val="CommentReference"/>
        </w:rPr>
        <w:annotationRef/>
      </w:r>
      <w:r>
        <w:t>Since we are not grading, just detecting, should we mention this here?</w:t>
      </w:r>
    </w:p>
    <w:p w14:paraId="5751EF29" w14:textId="77777777" w:rsidR="00D0674A" w:rsidRDefault="00D0674A" w:rsidP="00C22F34">
      <w:pPr>
        <w:pStyle w:val="CommentText"/>
        <w:ind w:firstLine="0"/>
      </w:pPr>
    </w:p>
  </w:comment>
  <w:comment w:id="235" w:author="Dennis Murray" w:date="2017-10-27T11:16:00Z" w:initials="DM">
    <w:p w14:paraId="7061DC1F" w14:textId="3EC597EF" w:rsidR="00D0674A" w:rsidRDefault="00D0674A">
      <w:pPr>
        <w:pStyle w:val="CommentText"/>
      </w:pPr>
      <w:r>
        <w:rPr>
          <w:rStyle w:val="CommentReference"/>
        </w:rPr>
        <w:annotationRef/>
      </w:r>
      <w:r>
        <w:t>Chopped</w:t>
      </w:r>
    </w:p>
  </w:comment>
  <w:comment w:id="308" w:author="Dennis Murray" w:date="2017-10-09T21:00:00Z" w:initials="DM">
    <w:p w14:paraId="6E7E3591" w14:textId="77777777" w:rsidR="00D0674A" w:rsidRDefault="00D0674A">
      <w:pPr>
        <w:pStyle w:val="CommentText"/>
        <w:rPr>
          <w:rStyle w:val="CommentReference"/>
        </w:rPr>
      </w:pPr>
      <w:r>
        <w:rPr>
          <w:rStyle w:val="CommentReference"/>
        </w:rPr>
        <w:annotationRef/>
      </w:r>
    </w:p>
    <w:p w14:paraId="7D72D93C" w14:textId="77777777" w:rsidR="00D0674A" w:rsidRDefault="00D0674A">
      <w:pPr>
        <w:pStyle w:val="CommentText"/>
        <w:rPr>
          <w:rStyle w:val="CommentReference"/>
        </w:rPr>
      </w:pPr>
      <w:r>
        <w:rPr>
          <w:rStyle w:val="CommentReference"/>
        </w:rPr>
        <w:t>Reviewing Prior Applicable Research</w:t>
      </w:r>
    </w:p>
    <w:p w14:paraId="0AC26B20" w14:textId="77777777" w:rsidR="00D0674A" w:rsidRDefault="00D0674A">
      <w:pPr>
        <w:pStyle w:val="CommentText"/>
        <w:rPr>
          <w:rStyle w:val="CommentReference"/>
        </w:rPr>
      </w:pPr>
    </w:p>
    <w:p w14:paraId="616D5BD3" w14:textId="5E1C9D11" w:rsidR="00D0674A" w:rsidRDefault="00D0674A">
      <w:pPr>
        <w:pStyle w:val="CommentText"/>
        <w:rPr>
          <w:rStyle w:val="CommentReference"/>
        </w:rPr>
      </w:pPr>
      <w:r>
        <w:rPr>
          <w:rStyle w:val="CommentReference"/>
        </w:rPr>
        <w:t>This needs to bucket into two categories:</w:t>
      </w:r>
    </w:p>
    <w:p w14:paraId="5EE0F3F7" w14:textId="77777777" w:rsidR="00D0674A" w:rsidRDefault="00D0674A">
      <w:pPr>
        <w:pStyle w:val="CommentText"/>
        <w:rPr>
          <w:rStyle w:val="CommentReference"/>
        </w:rPr>
      </w:pPr>
      <w:r>
        <w:rPr>
          <w:rStyle w:val="CommentReference"/>
        </w:rPr>
        <w:t>Either it is applicable and points directly the way that we will proceed</w:t>
      </w:r>
    </w:p>
    <w:p w14:paraId="0B08A092" w14:textId="77777777" w:rsidR="00D0674A" w:rsidRDefault="00D0674A">
      <w:pPr>
        <w:pStyle w:val="CommentText"/>
        <w:rPr>
          <w:rStyle w:val="CommentReference"/>
        </w:rPr>
      </w:pPr>
      <w:r>
        <w:rPr>
          <w:rStyle w:val="CommentReference"/>
        </w:rPr>
        <w:t>Or it points out a shortfall in another method and why we won’t use it.</w:t>
      </w:r>
    </w:p>
    <w:p w14:paraId="01EF8DB9" w14:textId="77777777" w:rsidR="00D0674A" w:rsidRDefault="00D0674A">
      <w:pPr>
        <w:pStyle w:val="CommentText"/>
        <w:rPr>
          <w:rStyle w:val="CommentReference"/>
        </w:rPr>
      </w:pPr>
    </w:p>
    <w:p w14:paraId="1C46C7B3" w14:textId="09220F8A" w:rsidR="00D0674A" w:rsidRDefault="00D0674A">
      <w:pPr>
        <w:pStyle w:val="CommentText"/>
      </w:pPr>
      <w:r>
        <w:t>The other information that could be useful would be making the case for a “why” for conducting survey of the sidewalks/curb ramps and shortfalls in manual methods of doing this work.</w:t>
      </w:r>
    </w:p>
  </w:comment>
  <w:comment w:id="354" w:author="Dennis Murray" w:date="2017-10-27T16:48:00Z" w:initials="DM">
    <w:p w14:paraId="3C39D1B9" w14:textId="324B719F" w:rsidR="00D0674A" w:rsidRDefault="00D0674A">
      <w:pPr>
        <w:pStyle w:val="CommentText"/>
      </w:pPr>
      <w:r>
        <w:rPr>
          <w:rStyle w:val="CommentReference"/>
        </w:rPr>
        <w:annotationRef/>
      </w:r>
      <w:r>
        <w:t>Not really relevant now.</w:t>
      </w:r>
    </w:p>
  </w:comment>
  <w:comment w:id="357" w:author="Andrew Abbott" w:date="2017-10-25T14:05:00Z" w:initials="AA">
    <w:p w14:paraId="2BAA5E5F" w14:textId="678CAB82" w:rsidR="00D0674A" w:rsidRDefault="00D0674A">
      <w:pPr>
        <w:pStyle w:val="CommentText"/>
      </w:pPr>
      <w:r>
        <w:rPr>
          <w:rStyle w:val="CommentReference"/>
        </w:rPr>
        <w:annotationRef/>
      </w:r>
      <w:r>
        <w:t>This makes me wonder what were the first three, I wasn’t counting.</w:t>
      </w:r>
    </w:p>
  </w:comment>
  <w:comment w:id="358" w:author="Dennis Murray" w:date="2017-10-27T09:10:00Z" w:initials="DM">
    <w:p w14:paraId="02259EEF" w14:textId="1AB68DC5" w:rsidR="00D0674A" w:rsidRDefault="00D0674A">
      <w:pPr>
        <w:pStyle w:val="CommentText"/>
      </w:pPr>
      <w:r>
        <w:rPr>
          <w:rStyle w:val="CommentReference"/>
        </w:rPr>
        <w:annotationRef/>
      </w:r>
      <w:r>
        <w:t>I think this was part of reorganizing (cut and paste) of this entire section.  Needs rewrite</w:t>
      </w:r>
    </w:p>
    <w:p w14:paraId="68697B8E" w14:textId="2BF4BEA0" w:rsidR="00D0674A" w:rsidRDefault="00D0674A" w:rsidP="001A678C">
      <w:pPr>
        <w:pStyle w:val="CommentText"/>
        <w:ind w:firstLine="0"/>
      </w:pPr>
    </w:p>
  </w:comment>
  <w:comment w:id="359" w:author="Dennis Murray" w:date="2017-10-27T11:08:00Z" w:initials="DM">
    <w:p w14:paraId="2FEFCE4F" w14:textId="248058B2" w:rsidR="00D0674A" w:rsidRDefault="00D0674A">
      <w:pPr>
        <w:pStyle w:val="CommentText"/>
      </w:pPr>
      <w:r>
        <w:rPr>
          <w:rStyle w:val="CommentReference"/>
        </w:rPr>
        <w:annotationRef/>
      </w:r>
      <w:r>
        <w:t>I axed this paragraph altogether.  As we narrowed scope of our research, we didn’t focus so much on sidewalks as the curb ramp problem.  So our research doesn’t so much address general walkability as one sub-problem</w:t>
      </w:r>
    </w:p>
  </w:comment>
  <w:comment w:id="395" w:author="Andrew Abbott" w:date="2017-10-25T14:11:00Z" w:initials="AA">
    <w:p w14:paraId="55769071" w14:textId="7DFA009F" w:rsidR="00D0674A" w:rsidRDefault="00D0674A">
      <w:pPr>
        <w:pStyle w:val="CommentText"/>
      </w:pPr>
      <w:r>
        <w:rPr>
          <w:rStyle w:val="CommentReference"/>
        </w:rPr>
        <w:annotationRef/>
      </w:r>
      <w:r>
        <w:t>Future tense?</w:t>
      </w:r>
    </w:p>
  </w:comment>
  <w:comment w:id="390" w:author="Dennis Murray" w:date="2017-10-27T10:46:00Z" w:initials="DM">
    <w:p w14:paraId="55AC8443" w14:textId="6B6FB09F" w:rsidR="00D0674A" w:rsidRDefault="00D0674A">
      <w:pPr>
        <w:pStyle w:val="CommentText"/>
      </w:pPr>
      <w:r>
        <w:rPr>
          <w:rStyle w:val="CommentReference"/>
        </w:rPr>
        <w:annotationRef/>
      </w:r>
      <w:r>
        <w:t xml:space="preserve">Questioning relevance of this research to our eventual methods that we selected and tested.  I removed it because it doesn’t really speak to object detection or classification.  The authors didn’t really speak to the object detection method, the paper was more about taking the outputs of object detection and coming up with a scene </w:t>
      </w:r>
      <w:proofErr w:type="spellStart"/>
      <w:r>
        <w:t>descrption</w:t>
      </w:r>
      <w:proofErr w:type="spellEnd"/>
      <w:r>
        <w:t>.  I’m chopping it.</w:t>
      </w:r>
    </w:p>
  </w:comment>
  <w:comment w:id="404" w:author="Dennis Murray" w:date="2017-10-18T21:22:00Z" w:initials="DM">
    <w:p w14:paraId="23F54FDE" w14:textId="555915F7" w:rsidR="00D0674A" w:rsidRDefault="00D0674A">
      <w:pPr>
        <w:pStyle w:val="CommentText"/>
      </w:pPr>
      <w:r>
        <w:rPr>
          <w:rStyle w:val="CommentReference"/>
        </w:rPr>
        <w:annotationRef/>
      </w:r>
      <w:r>
        <w:t xml:space="preserve">I think I found the important pieces of this paper.  </w:t>
      </w:r>
    </w:p>
    <w:p w14:paraId="0A2756B1" w14:textId="0B3AACDF" w:rsidR="00D0674A" w:rsidRDefault="00D0674A">
      <w:pPr>
        <w:pStyle w:val="CommentText"/>
      </w:pPr>
      <w:hyperlink r:id="rId1" w:history="1">
        <w:r w:rsidRPr="001918AA">
          <w:rPr>
            <w:rStyle w:val="Hyperlink"/>
          </w:rPr>
          <w:t>https://github.com/dpmurraygt/CapstoneProject/blob/master/Research/October/osdi16-abadi.pdf</w:t>
        </w:r>
      </w:hyperlink>
    </w:p>
    <w:p w14:paraId="07E0BF60" w14:textId="77777777" w:rsidR="00D0674A" w:rsidRDefault="00D0674A">
      <w:pPr>
        <w:pStyle w:val="CommentText"/>
      </w:pPr>
    </w:p>
  </w:comment>
  <w:comment w:id="414" w:author="Andrew Abbott" w:date="2017-10-25T14:29:00Z" w:initials="AA">
    <w:p w14:paraId="463D7768" w14:textId="3139FAA9" w:rsidR="00D0674A" w:rsidRDefault="00D0674A">
      <w:pPr>
        <w:pStyle w:val="CommentText"/>
      </w:pPr>
      <w:r>
        <w:rPr>
          <w:rStyle w:val="CommentReference"/>
        </w:rPr>
        <w:annotationRef/>
      </w:r>
      <w:r>
        <w:t>This sentence seems out of place.</w:t>
      </w:r>
    </w:p>
  </w:comment>
  <w:comment w:id="415" w:author="Andrew Abbott" w:date="2017-10-25T14:30:00Z" w:initials="AA">
    <w:p w14:paraId="1851EAC8" w14:textId="4DE7E2DF" w:rsidR="00D0674A" w:rsidRDefault="00D0674A">
      <w:pPr>
        <w:pStyle w:val="CommentText"/>
      </w:pPr>
      <w:r>
        <w:rPr>
          <w:rStyle w:val="CommentReference"/>
        </w:rPr>
        <w:annotationRef/>
      </w:r>
      <w:r>
        <w:t>Curb ramps and missing curb ramps?</w:t>
      </w:r>
    </w:p>
  </w:comment>
  <w:comment w:id="416" w:author="Andrew Abbott" w:date="2017-10-25T14:30:00Z" w:initials="AA">
    <w:p w14:paraId="53F7527D" w14:textId="5758B814" w:rsidR="00D0674A" w:rsidRDefault="00D0674A">
      <w:pPr>
        <w:pStyle w:val="CommentText"/>
      </w:pPr>
      <w:r>
        <w:rPr>
          <w:rStyle w:val="CommentReference"/>
        </w:rPr>
        <w:annotationRef/>
      </w:r>
      <w:proofErr w:type="gramStart"/>
      <w:r>
        <w:t>reference</w:t>
      </w:r>
      <w:proofErr w:type="gramEnd"/>
    </w:p>
  </w:comment>
  <w:comment w:id="472" w:author="Dennis Murray" w:date="2017-10-09T21:02:00Z" w:initials="DM">
    <w:p w14:paraId="3B5BD108" w14:textId="77777777" w:rsidR="00D0674A" w:rsidRDefault="00D0674A">
      <w:pPr>
        <w:pStyle w:val="CommentText"/>
      </w:pPr>
      <w:r>
        <w:rPr>
          <w:rStyle w:val="CommentReference"/>
        </w:rPr>
        <w:annotationRef/>
      </w:r>
      <w:r>
        <w:t>State the solution.</w:t>
      </w:r>
    </w:p>
    <w:p w14:paraId="081D7610" w14:textId="77777777" w:rsidR="00D0674A" w:rsidRDefault="00D0674A">
      <w:pPr>
        <w:pStyle w:val="CommentText"/>
      </w:pPr>
      <w:r>
        <w:t>Explain how it works</w:t>
      </w:r>
    </w:p>
    <w:p w14:paraId="79A70D43" w14:textId="77777777" w:rsidR="00D0674A" w:rsidRDefault="00D0674A">
      <w:pPr>
        <w:pStyle w:val="CommentText"/>
      </w:pPr>
      <w:r>
        <w:t>Explain why it’s better than other methods</w:t>
      </w:r>
    </w:p>
    <w:p w14:paraId="46B48934" w14:textId="77777777" w:rsidR="00D0674A" w:rsidRDefault="00D0674A">
      <w:pPr>
        <w:pStyle w:val="CommentText"/>
      </w:pPr>
      <w:r>
        <w:t>I think our method selection needs to be supported by our prior research, or at least makes sense in the context of it.</w:t>
      </w:r>
    </w:p>
    <w:p w14:paraId="07DC05FA" w14:textId="77777777" w:rsidR="00D0674A" w:rsidRDefault="00D0674A">
      <w:pPr>
        <w:pStyle w:val="CommentText"/>
      </w:pPr>
    </w:p>
    <w:p w14:paraId="13086A05" w14:textId="66DC5566" w:rsidR="00D0674A" w:rsidRDefault="00D0674A">
      <w:pPr>
        <w:pStyle w:val="CommentText"/>
      </w:pPr>
      <w:r>
        <w:t xml:space="preserve">Our methods: </w:t>
      </w:r>
    </w:p>
    <w:p w14:paraId="462CA984" w14:textId="77777777" w:rsidR="00D0674A" w:rsidRDefault="00D0674A">
      <w:pPr>
        <w:pStyle w:val="CommentText"/>
      </w:pPr>
      <w:r>
        <w:t>Convolutional Neural Network</w:t>
      </w:r>
    </w:p>
    <w:p w14:paraId="315D6444" w14:textId="77777777" w:rsidR="00D0674A" w:rsidRDefault="00D0674A" w:rsidP="00F33DFE">
      <w:pPr>
        <w:pStyle w:val="CommentText"/>
      </w:pPr>
      <w:r>
        <w:t xml:space="preserve">Implemented via </w:t>
      </w:r>
      <w:proofErr w:type="spellStart"/>
      <w:r>
        <w:t>Keras</w:t>
      </w:r>
      <w:proofErr w:type="spellEnd"/>
      <w:r>
        <w:t>/</w:t>
      </w:r>
      <w:proofErr w:type="spellStart"/>
      <w:r>
        <w:t>TensorFlow</w:t>
      </w:r>
      <w:proofErr w:type="spellEnd"/>
      <w:r>
        <w:t xml:space="preserve"> for speed of training</w:t>
      </w:r>
    </w:p>
    <w:p w14:paraId="7FF3B7E6" w14:textId="77777777" w:rsidR="00D0674A" w:rsidRDefault="00D0674A" w:rsidP="00F33DFE">
      <w:pPr>
        <w:pStyle w:val="CommentText"/>
      </w:pPr>
      <w:r>
        <w:t>Cropped Image</w:t>
      </w:r>
    </w:p>
    <w:p w14:paraId="718850AD" w14:textId="77777777" w:rsidR="00D0674A" w:rsidRDefault="00D0674A" w:rsidP="00F33DFE">
      <w:pPr>
        <w:pStyle w:val="CommentText"/>
      </w:pPr>
    </w:p>
    <w:p w14:paraId="7ABACDB6" w14:textId="263097FC" w:rsidR="00D0674A" w:rsidRDefault="00D0674A" w:rsidP="00F33DFE">
      <w:pPr>
        <w:pStyle w:val="CommentText"/>
      </w:pPr>
      <w:r>
        <w:t>Other Solution: Object detection within image, new class for curb ramp</w:t>
      </w:r>
    </w:p>
  </w:comment>
  <w:comment w:id="499" w:author="Dennis Murray" w:date="2017-10-27T13:55:00Z" w:initials="DM">
    <w:p w14:paraId="6C6EF7D5" w14:textId="716EFCF4" w:rsidR="00D0674A" w:rsidRDefault="00D0674A">
      <w:pPr>
        <w:pStyle w:val="CommentText"/>
      </w:pPr>
      <w:r>
        <w:rPr>
          <w:rStyle w:val="CommentReference"/>
        </w:rPr>
        <w:annotationRef/>
      </w:r>
      <w:r>
        <w:t>Alex can you add verbiage on time to train?</w:t>
      </w:r>
    </w:p>
  </w:comment>
  <w:comment w:id="521" w:author="Dennis Murray" w:date="2017-10-27T10:50:00Z" w:initials="DM">
    <w:p w14:paraId="6832AF6B" w14:textId="7B809806" w:rsidR="00D0674A" w:rsidRDefault="00D0674A">
      <w:pPr>
        <w:pStyle w:val="CommentText"/>
      </w:pPr>
      <w:r>
        <w:rPr>
          <w:rStyle w:val="CommentReference"/>
        </w:rPr>
        <w:annotationRef/>
      </w:r>
    </w:p>
  </w:comment>
  <w:comment w:id="522" w:author="Dennis Murray" w:date="2017-10-27T10:50:00Z" w:initials="DM">
    <w:p w14:paraId="0F551D90" w14:textId="5891E71E" w:rsidR="00D0674A" w:rsidRDefault="00D0674A">
      <w:pPr>
        <w:pStyle w:val="CommentText"/>
      </w:pPr>
      <w:r>
        <w:rPr>
          <w:rStyle w:val="CommentReference"/>
        </w:rPr>
        <w:annotationRef/>
      </w:r>
      <w:r>
        <w:t>Can we make some inference about potential for improvement in the model with larger data set?  Example – if we ran the model with 1000, 5000, 10000 images in training does the result change?</w:t>
      </w:r>
    </w:p>
  </w:comment>
  <w:comment w:id="525" w:author="Dennis Murray" w:date="2017-10-27T11:40:00Z" w:initials="DM">
    <w:p w14:paraId="5CCF7DDC" w14:textId="5339FFF5" w:rsidR="00D0674A" w:rsidRDefault="00D0674A">
      <w:pPr>
        <w:pStyle w:val="CommentText"/>
      </w:pPr>
      <w:r>
        <w:rPr>
          <w:rStyle w:val="CommentReference"/>
        </w:rPr>
        <w:annotationRef/>
      </w:r>
      <w:r>
        <w:t>Need to quantify how much faster, and possible make inference about what this could mean across a city.</w:t>
      </w:r>
    </w:p>
  </w:comment>
  <w:comment w:id="673" w:author="Dennis Murray" w:date="2017-10-27T14:36:00Z" w:initials="DM">
    <w:p w14:paraId="7A8C542F" w14:textId="0E769B6A" w:rsidR="00D0674A" w:rsidRDefault="00D0674A">
      <w:pPr>
        <w:pStyle w:val="CommentText"/>
      </w:pPr>
      <w:r>
        <w:rPr>
          <w:rStyle w:val="CommentReference"/>
        </w:rPr>
        <w:annotationRef/>
      </w:r>
      <w:r>
        <w:t>We need to check to find if all of these are still cited after we finish cleaning up the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E37C73" w15:done="0"/>
  <w15:commentEx w15:paraId="56F6E34A" w15:done="0"/>
  <w15:commentEx w15:paraId="48FC2481" w15:done="0"/>
  <w15:commentEx w15:paraId="0C44700F" w15:paraIdParent="48FC2481" w15:done="0"/>
  <w15:commentEx w15:paraId="686440E3" w15:done="0"/>
  <w15:commentEx w15:paraId="6DA9203B" w15:done="0"/>
  <w15:commentEx w15:paraId="5751EF29" w15:done="0"/>
  <w15:commentEx w15:paraId="7061DC1F" w15:paraIdParent="5751EF29" w15:done="0"/>
  <w15:commentEx w15:paraId="1C46C7B3" w15:done="0"/>
  <w15:commentEx w15:paraId="3C39D1B9" w15:done="0"/>
  <w15:commentEx w15:paraId="2BAA5E5F" w15:done="0"/>
  <w15:commentEx w15:paraId="68697B8E" w15:paraIdParent="2BAA5E5F" w15:done="0"/>
  <w15:commentEx w15:paraId="2FEFCE4F" w15:paraIdParent="2BAA5E5F" w15:done="0"/>
  <w15:commentEx w15:paraId="55769071" w15:done="0"/>
  <w15:commentEx w15:paraId="55AC8443" w15:done="0"/>
  <w15:commentEx w15:paraId="07E0BF60" w15:done="0"/>
  <w15:commentEx w15:paraId="463D7768" w15:done="0"/>
  <w15:commentEx w15:paraId="1851EAC8" w15:done="0"/>
  <w15:commentEx w15:paraId="53F7527D" w15:done="0"/>
  <w15:commentEx w15:paraId="7ABACDB6" w15:done="0"/>
  <w15:commentEx w15:paraId="6C6EF7D5" w15:done="0"/>
  <w15:commentEx w15:paraId="6832AF6B" w15:done="0"/>
  <w15:commentEx w15:paraId="0F551D90" w15:paraIdParent="6832AF6B" w15:done="0"/>
  <w15:commentEx w15:paraId="5CCF7DDC" w15:done="0"/>
  <w15:commentEx w15:paraId="7A8C542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8B18C8" w14:textId="77777777" w:rsidR="000E2AFB" w:rsidRDefault="000E2AFB">
      <w:r>
        <w:separator/>
      </w:r>
    </w:p>
  </w:endnote>
  <w:endnote w:type="continuationSeparator" w:id="0">
    <w:p w14:paraId="6347D232" w14:textId="77777777" w:rsidR="000E2AFB" w:rsidRDefault="000E2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Yu Gothic Light">
    <w:altName w:val="MS Gothic"/>
    <w:charset w:val="80"/>
    <w:family w:val="swiss"/>
    <w:pitch w:val="variable"/>
    <w:sig w:usb0="00000000"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Yu Gothic UI"/>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37B1EE" w14:textId="77777777" w:rsidR="000E2AFB" w:rsidRDefault="000E2AFB">
      <w:r>
        <w:separator/>
      </w:r>
    </w:p>
  </w:footnote>
  <w:footnote w:type="continuationSeparator" w:id="0">
    <w:p w14:paraId="375386B9" w14:textId="77777777" w:rsidR="000E2AFB" w:rsidRDefault="000E2A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81042"/>
    <w:rsid w:val="00082840"/>
    <w:rsid w:val="000933AE"/>
    <w:rsid w:val="00094440"/>
    <w:rsid w:val="000A666D"/>
    <w:rsid w:val="000C489F"/>
    <w:rsid w:val="000E2AFB"/>
    <w:rsid w:val="000E57B3"/>
    <w:rsid w:val="000F3122"/>
    <w:rsid w:val="00103A2F"/>
    <w:rsid w:val="00106615"/>
    <w:rsid w:val="001112CF"/>
    <w:rsid w:val="0012032B"/>
    <w:rsid w:val="001254D9"/>
    <w:rsid w:val="001532C0"/>
    <w:rsid w:val="00153D88"/>
    <w:rsid w:val="001600E6"/>
    <w:rsid w:val="0016262C"/>
    <w:rsid w:val="00165C6D"/>
    <w:rsid w:val="001663DE"/>
    <w:rsid w:val="00177985"/>
    <w:rsid w:val="001866D9"/>
    <w:rsid w:val="001A678C"/>
    <w:rsid w:val="001B0362"/>
    <w:rsid w:val="001B57E6"/>
    <w:rsid w:val="001C2FC8"/>
    <w:rsid w:val="001D07CA"/>
    <w:rsid w:val="001D1E48"/>
    <w:rsid w:val="001D3036"/>
    <w:rsid w:val="001D555C"/>
    <w:rsid w:val="001D6D83"/>
    <w:rsid w:val="001E2B8E"/>
    <w:rsid w:val="001E3652"/>
    <w:rsid w:val="001E62DF"/>
    <w:rsid w:val="001F01B1"/>
    <w:rsid w:val="00202053"/>
    <w:rsid w:val="00203798"/>
    <w:rsid w:val="002272CA"/>
    <w:rsid w:val="00240F13"/>
    <w:rsid w:val="00252BAB"/>
    <w:rsid w:val="0027304D"/>
    <w:rsid w:val="002A3EE9"/>
    <w:rsid w:val="002B41DD"/>
    <w:rsid w:val="002D1B14"/>
    <w:rsid w:val="002D35F4"/>
    <w:rsid w:val="002D7DC7"/>
    <w:rsid w:val="002F1B8D"/>
    <w:rsid w:val="00320C63"/>
    <w:rsid w:val="00335DD8"/>
    <w:rsid w:val="00345461"/>
    <w:rsid w:val="00371779"/>
    <w:rsid w:val="00372943"/>
    <w:rsid w:val="00380F82"/>
    <w:rsid w:val="0038784E"/>
    <w:rsid w:val="003A5EE7"/>
    <w:rsid w:val="003A7666"/>
    <w:rsid w:val="003A7C94"/>
    <w:rsid w:val="003B33BB"/>
    <w:rsid w:val="003B702D"/>
    <w:rsid w:val="003C5FA0"/>
    <w:rsid w:val="003C625B"/>
    <w:rsid w:val="003D3C40"/>
    <w:rsid w:val="003F1153"/>
    <w:rsid w:val="003F5055"/>
    <w:rsid w:val="0042313B"/>
    <w:rsid w:val="004240F9"/>
    <w:rsid w:val="00424480"/>
    <w:rsid w:val="00425991"/>
    <w:rsid w:val="00427D8E"/>
    <w:rsid w:val="00440F4B"/>
    <w:rsid w:val="00445BF7"/>
    <w:rsid w:val="00450E33"/>
    <w:rsid w:val="00464F23"/>
    <w:rsid w:val="00466D43"/>
    <w:rsid w:val="00480507"/>
    <w:rsid w:val="004814F8"/>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515BD"/>
    <w:rsid w:val="0056444A"/>
    <w:rsid w:val="00586CFF"/>
    <w:rsid w:val="005E0D75"/>
    <w:rsid w:val="005F30A3"/>
    <w:rsid w:val="005F7696"/>
    <w:rsid w:val="00604823"/>
    <w:rsid w:val="00605CB7"/>
    <w:rsid w:val="006225EA"/>
    <w:rsid w:val="006308B7"/>
    <w:rsid w:val="00635BC0"/>
    <w:rsid w:val="00636509"/>
    <w:rsid w:val="0064196A"/>
    <w:rsid w:val="00652234"/>
    <w:rsid w:val="006534FA"/>
    <w:rsid w:val="00655127"/>
    <w:rsid w:val="00657488"/>
    <w:rsid w:val="00657618"/>
    <w:rsid w:val="00663895"/>
    <w:rsid w:val="00671193"/>
    <w:rsid w:val="00671359"/>
    <w:rsid w:val="006741DD"/>
    <w:rsid w:val="0067477F"/>
    <w:rsid w:val="00684F23"/>
    <w:rsid w:val="0069020A"/>
    <w:rsid w:val="006A1BD8"/>
    <w:rsid w:val="006B6EAB"/>
    <w:rsid w:val="006D02A0"/>
    <w:rsid w:val="006E0ECD"/>
    <w:rsid w:val="006E4679"/>
    <w:rsid w:val="007131A7"/>
    <w:rsid w:val="0071567B"/>
    <w:rsid w:val="007214AA"/>
    <w:rsid w:val="007309D0"/>
    <w:rsid w:val="0075176A"/>
    <w:rsid w:val="007718FC"/>
    <w:rsid w:val="007752E7"/>
    <w:rsid w:val="00777349"/>
    <w:rsid w:val="00784307"/>
    <w:rsid w:val="00793559"/>
    <w:rsid w:val="00795BFB"/>
    <w:rsid w:val="007B0FD2"/>
    <w:rsid w:val="007B61CB"/>
    <w:rsid w:val="007C7163"/>
    <w:rsid w:val="007D6CFA"/>
    <w:rsid w:val="007F381A"/>
    <w:rsid w:val="008061F9"/>
    <w:rsid w:val="00810F48"/>
    <w:rsid w:val="00812D4E"/>
    <w:rsid w:val="0082263A"/>
    <w:rsid w:val="008241F8"/>
    <w:rsid w:val="00827783"/>
    <w:rsid w:val="008362EF"/>
    <w:rsid w:val="00844F4D"/>
    <w:rsid w:val="0088639B"/>
    <w:rsid w:val="008A0799"/>
    <w:rsid w:val="008B0216"/>
    <w:rsid w:val="008B65DE"/>
    <w:rsid w:val="008C24B4"/>
    <w:rsid w:val="008C3723"/>
    <w:rsid w:val="008C5BE0"/>
    <w:rsid w:val="008D01CF"/>
    <w:rsid w:val="008D57A5"/>
    <w:rsid w:val="008E6912"/>
    <w:rsid w:val="008F5F72"/>
    <w:rsid w:val="00910942"/>
    <w:rsid w:val="00910DCE"/>
    <w:rsid w:val="00914605"/>
    <w:rsid w:val="00920328"/>
    <w:rsid w:val="00954E7E"/>
    <w:rsid w:val="00955913"/>
    <w:rsid w:val="009639CC"/>
    <w:rsid w:val="00967EA0"/>
    <w:rsid w:val="009709A4"/>
    <w:rsid w:val="0097106A"/>
    <w:rsid w:val="00973D85"/>
    <w:rsid w:val="009747F7"/>
    <w:rsid w:val="009942DC"/>
    <w:rsid w:val="00996FFC"/>
    <w:rsid w:val="009A30EB"/>
    <w:rsid w:val="009A377C"/>
    <w:rsid w:val="009B1D59"/>
    <w:rsid w:val="009B26F3"/>
    <w:rsid w:val="009D0529"/>
    <w:rsid w:val="009D1E99"/>
    <w:rsid w:val="009E2CAD"/>
    <w:rsid w:val="009F4136"/>
    <w:rsid w:val="00A00812"/>
    <w:rsid w:val="00A01F9A"/>
    <w:rsid w:val="00A02F42"/>
    <w:rsid w:val="00A15D52"/>
    <w:rsid w:val="00A2747B"/>
    <w:rsid w:val="00A52C4A"/>
    <w:rsid w:val="00A53AFE"/>
    <w:rsid w:val="00A549D3"/>
    <w:rsid w:val="00A61B46"/>
    <w:rsid w:val="00A738B0"/>
    <w:rsid w:val="00A81DA1"/>
    <w:rsid w:val="00A8258F"/>
    <w:rsid w:val="00A82AC2"/>
    <w:rsid w:val="00A86400"/>
    <w:rsid w:val="00AB70FA"/>
    <w:rsid w:val="00AC140A"/>
    <w:rsid w:val="00AC30C6"/>
    <w:rsid w:val="00AC4A77"/>
    <w:rsid w:val="00AD2E7B"/>
    <w:rsid w:val="00AD4E0C"/>
    <w:rsid w:val="00AE1626"/>
    <w:rsid w:val="00B069EE"/>
    <w:rsid w:val="00B24836"/>
    <w:rsid w:val="00B31978"/>
    <w:rsid w:val="00B352B1"/>
    <w:rsid w:val="00B356F3"/>
    <w:rsid w:val="00B51E1C"/>
    <w:rsid w:val="00B52FF3"/>
    <w:rsid w:val="00B548F6"/>
    <w:rsid w:val="00B66EA8"/>
    <w:rsid w:val="00B96F49"/>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61BF"/>
    <w:rsid w:val="00CD1173"/>
    <w:rsid w:val="00CE21D1"/>
    <w:rsid w:val="00CF0521"/>
    <w:rsid w:val="00CF16AF"/>
    <w:rsid w:val="00CF5A88"/>
    <w:rsid w:val="00D0674A"/>
    <w:rsid w:val="00D1060C"/>
    <w:rsid w:val="00D15D54"/>
    <w:rsid w:val="00D16969"/>
    <w:rsid w:val="00D25733"/>
    <w:rsid w:val="00D46E59"/>
    <w:rsid w:val="00D552CD"/>
    <w:rsid w:val="00D659F1"/>
    <w:rsid w:val="00D857F1"/>
    <w:rsid w:val="00DB1A4A"/>
    <w:rsid w:val="00DC2926"/>
    <w:rsid w:val="00DC50B5"/>
    <w:rsid w:val="00DD507A"/>
    <w:rsid w:val="00DD7CCB"/>
    <w:rsid w:val="00E00840"/>
    <w:rsid w:val="00E011C9"/>
    <w:rsid w:val="00E04A1F"/>
    <w:rsid w:val="00E05C63"/>
    <w:rsid w:val="00E06BBA"/>
    <w:rsid w:val="00E07F5E"/>
    <w:rsid w:val="00E14E8D"/>
    <w:rsid w:val="00E20452"/>
    <w:rsid w:val="00E3194C"/>
    <w:rsid w:val="00E31B4A"/>
    <w:rsid w:val="00E3380D"/>
    <w:rsid w:val="00E511CA"/>
    <w:rsid w:val="00E54385"/>
    <w:rsid w:val="00E67733"/>
    <w:rsid w:val="00E9114D"/>
    <w:rsid w:val="00E927B8"/>
    <w:rsid w:val="00EA1D86"/>
    <w:rsid w:val="00EA3833"/>
    <w:rsid w:val="00EA3C57"/>
    <w:rsid w:val="00ED5C09"/>
    <w:rsid w:val="00EE2654"/>
    <w:rsid w:val="00EF7B71"/>
    <w:rsid w:val="00EF7EEF"/>
    <w:rsid w:val="00F06B81"/>
    <w:rsid w:val="00F16C74"/>
    <w:rsid w:val="00F30199"/>
    <w:rsid w:val="00F33DFE"/>
    <w:rsid w:val="00F35037"/>
    <w:rsid w:val="00F5406F"/>
    <w:rsid w:val="00F764B2"/>
    <w:rsid w:val="00F8500D"/>
    <w:rsid w:val="00FA2B9C"/>
    <w:rsid w:val="00FC5213"/>
    <w:rsid w:val="00FC7C69"/>
    <w:rsid w:val="00FE01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dpmurraygt/CapstoneProject/blob/master/Research/October/osdi16-abadi.pdf"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495AF9-BFAA-4048-A3F4-8A934263D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226</TotalTime>
  <Pages>14</Pages>
  <Words>7911</Words>
  <Characters>45097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52903</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Alex Deshowitz</cp:lastModifiedBy>
  <cp:revision>26</cp:revision>
  <cp:lastPrinted>2017-10-30T15:23:00Z</cp:lastPrinted>
  <dcterms:created xsi:type="dcterms:W3CDTF">2017-10-30T13:45:00Z</dcterms:created>
  <dcterms:modified xsi:type="dcterms:W3CDTF">2017-10-30T17:22:00Z</dcterms:modified>
</cp:coreProperties>
</file>