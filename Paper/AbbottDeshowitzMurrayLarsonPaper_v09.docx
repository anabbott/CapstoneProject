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77777777" w:rsidR="009B1D59" w:rsidRPr="00E14E8D" w:rsidRDefault="00B24836" w:rsidP="009B1D59">
      <w:pPr>
        <w:pStyle w:val="Title1"/>
      </w:pPr>
      <w:bookmarkStart w:id="0" w:name="_Hlk484026499"/>
      <w:bookmarkEnd w:id="0"/>
      <w:r w:rsidRPr="00E14E8D">
        <w:t xml:space="preserve">Detecting, </w:t>
      </w:r>
      <w:r w:rsidR="00BE73A2" w:rsidRPr="00E14E8D">
        <w:t>Mapping</w:t>
      </w:r>
      <w:r w:rsidRPr="00E14E8D">
        <w:t>, and G</w:t>
      </w:r>
      <w:r w:rsidR="001532C0" w:rsidRPr="00E14E8D">
        <w:t>rading</w:t>
      </w:r>
      <w:r w:rsidR="00BE73A2" w:rsidRPr="00E14E8D">
        <w:t xml:space="preserve"> Sidewalks using Street View Images and Secondary Sources</w:t>
      </w:r>
      <w:r w:rsidR="001532C0" w:rsidRPr="00E14E8D">
        <w:t xml:space="preserve"> for the city of Dallas</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3BBC52B3" w:rsidR="009B1D59" w:rsidRPr="00E14E8D" w:rsidRDefault="009B1D59" w:rsidP="009B1D59">
      <w:pPr>
        <w:pStyle w:val="abstract"/>
        <w:rPr>
          <w:szCs w:val="18"/>
        </w:rPr>
      </w:pPr>
      <w:r w:rsidRPr="00E14E8D">
        <w:rPr>
          <w:b/>
        </w:rPr>
        <w:t>Abstract.</w:t>
      </w:r>
      <w:r w:rsidRPr="00E14E8D">
        <w:t xml:space="preserve"> </w:t>
      </w:r>
      <w:r w:rsidR="00AD4E0C" w:rsidRPr="00E14E8D">
        <w:t xml:space="preserve">Sidewalks </w:t>
      </w:r>
      <w:r w:rsidR="00F30199">
        <w:t xml:space="preserve">provide </w:t>
      </w:r>
      <w:r w:rsidR="00AD4E0C" w:rsidRPr="00E14E8D">
        <w:t>visitors and residents of municipalities with a means of accessing the resources in the area. However, for individuals with mobility challenges, the mere presence of a sidewalk is often not enough information to determine whether they are able to easily access a point of interest.</w:t>
      </w:r>
      <w:r w:rsidR="00655127" w:rsidRPr="00E14E8D">
        <w:t xml:space="preserve"> </w:t>
      </w:r>
      <w:r w:rsidR="00AD4E0C" w:rsidRPr="00E14E8D">
        <w:t>Features such as curb ramps are often much more important in the planning of a route for the mobility challenged.</w:t>
      </w:r>
      <w:r w:rsidR="00655127" w:rsidRPr="00E14E8D">
        <w:t xml:space="preserve"> </w:t>
      </w:r>
      <w:r w:rsidR="00D1060C" w:rsidRPr="00E14E8D">
        <w:t xml:space="preserve">In this </w:t>
      </w:r>
      <w:r w:rsidR="0012032B">
        <w:t>research</w:t>
      </w:r>
      <w:r w:rsidR="00D1060C" w:rsidRPr="00E14E8D">
        <w:t xml:space="preserve">, machine learning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 xml:space="preserve">in “Street View” images. The data developed from this task would create another layer of geo-coded data that could be added to maps and their metadata. </w:t>
      </w:r>
      <w:r w:rsidR="00523499">
        <w:t>The image dataset consists of XX panoramic street view images, with a “matching bounding box” dataset that identifies the location of curb cuts. In total, the data consists of more than 40,000 examples of the actual locations of curb ramps as well as locations where curb ramps are expected.</w:t>
      </w:r>
      <w:r w:rsidR="00D1060C" w:rsidRPr="00E14E8D">
        <w:rPr>
          <w:szCs w:val="18"/>
        </w:rPr>
        <w:t xml:space="preserve"> </w:t>
      </w:r>
      <w:r w:rsidR="00523499">
        <w:rPr>
          <w:szCs w:val="18"/>
        </w:rPr>
        <w:t>We used a convolutional neural network to identify the presence of curb ramps in the Project Sidewalk images, and benchmark</w:t>
      </w:r>
      <w:r w:rsidR="00A81DA1">
        <w:rPr>
          <w:szCs w:val="18"/>
        </w:rPr>
        <w:t>ed</w:t>
      </w:r>
      <w:r w:rsidR="00523499">
        <w:rPr>
          <w:szCs w:val="18"/>
        </w:rPr>
        <w:t xml:space="preserve"> the performance against a logistic regression model.</w:t>
      </w:r>
    </w:p>
    <w:p w14:paraId="06DE050B" w14:textId="77777777" w:rsidR="009B1D59" w:rsidRPr="00E14E8D" w:rsidRDefault="009B1D59" w:rsidP="009B1D59">
      <w:pPr>
        <w:pStyle w:val="heading10"/>
      </w:pPr>
      <w:r w:rsidRPr="00E14E8D">
        <w:t xml:space="preserve">1   </w:t>
      </w:r>
      <w:commentRangeStart w:id="1"/>
      <w:r w:rsidRPr="00E14E8D">
        <w:t>Introduction</w:t>
      </w:r>
      <w:commentRangeEnd w:id="1"/>
      <w:r w:rsidR="00F30199">
        <w:rPr>
          <w:rStyle w:val="CommentReference"/>
          <w:b w:val="0"/>
        </w:rPr>
        <w:commentReference w:id="1"/>
      </w:r>
    </w:p>
    <w:p w14:paraId="40B1258C" w14:textId="0BF35812" w:rsidR="00530A91" w:rsidRPr="00E14E8D" w:rsidRDefault="00655127" w:rsidP="00777349">
      <w:pPr>
        <w:tabs>
          <w:tab w:val="left" w:pos="180"/>
        </w:tabs>
        <w:ind w:firstLine="230"/>
      </w:pPr>
      <w:r w:rsidRPr="00E14E8D">
        <w:t xml:space="preserve">For </w:t>
      </w:r>
      <w:r w:rsidR="00E07F5E" w:rsidRPr="00E14E8D">
        <w:t>individuals</w:t>
      </w:r>
      <w:r w:rsidRPr="00E14E8D">
        <w:t xml:space="preserve"> </w:t>
      </w:r>
      <w:r w:rsidR="00E07F5E" w:rsidRPr="00E14E8D">
        <w:t>with mobility limitations</w:t>
      </w:r>
      <w:r w:rsidRPr="00E14E8D">
        <w:t xml:space="preserve">, </w:t>
      </w:r>
      <w:r w:rsidR="00E07F5E" w:rsidRPr="00E14E8D">
        <w:t xml:space="preserve">the </w:t>
      </w:r>
      <w:r w:rsidRPr="00E14E8D">
        <w:t xml:space="preserve">availability of sidewalks </w:t>
      </w:r>
      <w:r w:rsidR="00D16969" w:rsidRPr="00E14E8D">
        <w:t>with quality</w:t>
      </w:r>
      <w:r w:rsidRPr="00E14E8D">
        <w:t xml:space="preserve"> curb ramps represent</w:t>
      </w:r>
      <w:r w:rsidR="00D16969" w:rsidRPr="00E14E8D">
        <w:t>s</w:t>
      </w:r>
      <w:r w:rsidRPr="00E14E8D">
        <w:t xml:space="preserve"> a necessity in navigating a city or urban environment. In the absence of </w:t>
      </w:r>
      <w:r w:rsidR="00D16969" w:rsidRPr="00E14E8D">
        <w:t>this information</w:t>
      </w:r>
      <w:r w:rsidRPr="00E14E8D">
        <w:t xml:space="preserve"> wheelchair users</w:t>
      </w:r>
      <w:r w:rsidR="00D16969" w:rsidRPr="00E14E8D">
        <w:t xml:space="preserve"> are forced to</w:t>
      </w:r>
      <w:r w:rsidRPr="00E14E8D">
        <w:t xml:space="preserve"> rely on their own experience and knowledge of a specific </w:t>
      </w:r>
      <w:r w:rsidR="00D16969" w:rsidRPr="00E14E8D">
        <w:t>area</w:t>
      </w:r>
      <w:r w:rsidRPr="00E14E8D">
        <w:t xml:space="preserve"> to</w:t>
      </w:r>
      <w:r w:rsidR="00D16969" w:rsidRPr="00E14E8D">
        <w:t xml:space="preserve"> successfully</w:t>
      </w:r>
      <w:r w:rsidRPr="00E14E8D">
        <w:t xml:space="preserve"> navigate</w:t>
      </w:r>
      <w:r w:rsidR="00D16969" w:rsidRPr="00E14E8D">
        <w:t xml:space="preserve"> to their destination in an efficient and safe manner</w:t>
      </w:r>
      <w:r w:rsidRPr="00E14E8D">
        <w:t xml:space="preserve">. </w:t>
      </w:r>
      <w:r w:rsidR="0069020A" w:rsidRPr="00E14E8D">
        <w:t>Without this knowledge, a wheelchair user may be required to take much longer routes</w:t>
      </w:r>
      <w:r w:rsidR="00D16969" w:rsidRPr="00E14E8D">
        <w:t>, may sustain serious injuries, or may choose not to travel at all</w:t>
      </w:r>
      <w:r w:rsidR="0069020A" w:rsidRPr="00E14E8D">
        <w:t>.</w:t>
      </w:r>
      <w:r w:rsidR="00D16969" w:rsidRPr="00E14E8D">
        <w:t xml:space="preserve"> </w:t>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F16C74" w:rsidRPr="00E14E8D">
        <w:t>is often</w:t>
      </w:r>
      <w:r w:rsidR="0000469B" w:rsidRPr="00E14E8D">
        <w:t xml:space="preserve"> </w:t>
      </w:r>
      <w:r w:rsidR="00AC140A" w:rsidRPr="00E14E8D">
        <w:t>lower than</w:t>
      </w:r>
      <w:r w:rsidR="0000469B" w:rsidRPr="00E14E8D">
        <w:t xml:space="preserve"> what is needed for a comprehensive view of the availability of feature</w:t>
      </w:r>
      <w:ins w:id="2" w:author="Andrew Abbott" w:date="2017-10-25T13:52:00Z">
        <w:r w:rsidR="00A81DA1">
          <w:t>s</w:t>
        </w:r>
      </w:ins>
      <w:r w:rsidR="0000469B" w:rsidRPr="00E14E8D">
        <w:t xml:space="preserve"> like </w:t>
      </w:r>
      <w:del w:id="3" w:author="Dennis Murray" w:date="2017-10-18T20:23:00Z">
        <w:r w:rsidR="0000469B" w:rsidRPr="00E14E8D" w:rsidDel="0012032B">
          <w:delText xml:space="preserve">sidewalks </w:delText>
        </w:r>
      </w:del>
      <w:ins w:id="4" w:author="Dennis Murray" w:date="2017-10-18T20:23:00Z">
        <w:r w:rsidR="0012032B">
          <w:t xml:space="preserve">curb ramps or sidewalks </w:t>
        </w:r>
      </w:ins>
      <w:r w:rsidR="0000469B" w:rsidRPr="00E14E8D">
        <w:t>across a city.</w:t>
      </w:r>
      <w:r w:rsidR="00812D4E" w:rsidRPr="00E14E8D">
        <w:t xml:space="preserve"> </w:t>
      </w:r>
      <w:r w:rsidR="00F16C74" w:rsidRPr="00E14E8D">
        <w:t>These approaches also tend to come with a very high cost of acquisition.</w:t>
      </w:r>
    </w:p>
    <w:p w14:paraId="586682D1" w14:textId="1ACB735F" w:rsidR="00BF185F" w:rsidRPr="00E14E8D" w:rsidRDefault="006741DD" w:rsidP="00777349">
      <w:pPr>
        <w:tabs>
          <w:tab w:val="left" w:pos="180"/>
        </w:tabs>
        <w:ind w:firstLine="230"/>
      </w:pPr>
      <w:r w:rsidRPr="00E14E8D">
        <w:t xml:space="preserve">The city of Dallas approached SMU with the previously stated concerns regarding their infrastructure. </w:t>
      </w:r>
      <w:r w:rsidR="00812D4E" w:rsidRPr="00E14E8D">
        <w:t xml:space="preserve">There </w:t>
      </w:r>
      <w:r w:rsidR="007C7163" w:rsidRPr="00E14E8D">
        <w:t>is</w:t>
      </w:r>
      <w:r w:rsidR="00812D4E" w:rsidRPr="00E14E8D">
        <w:t xml:space="preserve"> a myriad of reasons for the city of Dallas to focus a portion of spending on sidewalk creation and repair. For the</w:t>
      </w:r>
      <w:r w:rsidR="0000469B" w:rsidRPr="00E14E8D">
        <w:t xml:space="preserve"> mobility impaired, availability of sidewalks is a</w:t>
      </w:r>
      <w:r w:rsidR="00812D4E" w:rsidRPr="00E14E8D">
        <w:t>n essential requirement for moving about the metropolitan area</w:t>
      </w:r>
      <w:r w:rsidR="003A7666" w:rsidRPr="00E14E8D">
        <w:t>.</w:t>
      </w:r>
      <w:r w:rsidR="008F5F72" w:rsidRPr="00E14E8D">
        <w:t xml:space="preserve"> </w:t>
      </w:r>
      <w:r w:rsidR="00812D4E" w:rsidRPr="00E14E8D">
        <w:t xml:space="preserve">Additionally, sidewalks allow citizens to move in a safe manner around the city without </w:t>
      </w:r>
      <w:r w:rsidR="00812D4E" w:rsidRPr="00E14E8D">
        <w:lastRenderedPageBreak/>
        <w:t>the risks associated with walking in the streets amongst cars driven by ever-i</w:t>
      </w:r>
      <w:r w:rsidR="003A7666" w:rsidRPr="00E14E8D">
        <w:t>ncreasingly distracted drivers.</w:t>
      </w:r>
      <w:r w:rsidR="00812D4E" w:rsidRPr="00E14E8D">
        <w:t xml:space="preserve"> </w:t>
      </w:r>
      <w:r w:rsidR="00604823" w:rsidRPr="00E14E8D">
        <w:t xml:space="preserve">Sidewalks also provide health benefits since they provide a means of </w:t>
      </w:r>
      <w:r w:rsidR="00B24836" w:rsidRPr="00E14E8D">
        <w:t>pedestrian</w:t>
      </w:r>
      <w:r w:rsidR="00604823" w:rsidRPr="00E14E8D">
        <w:t xml:space="preserve"> travel to near-home destinations for those who may </w:t>
      </w:r>
      <w:r w:rsidR="003A7666" w:rsidRPr="00E14E8D">
        <w:t>otherwise choose to not travel.</w:t>
      </w:r>
      <w:r w:rsidR="00604823" w:rsidRPr="00E14E8D">
        <w:t xml:space="preserve"> Lastly, sidewalks in disrepair tend to contribute to the “broken-windows” theory surrounding many under-privileged areas of the metroplex. Overall, sidewalks represent a worthwhile investment for the city and provide a means of safe and healthy travel for those who choose </w:t>
      </w:r>
      <w:r w:rsidR="00B24836" w:rsidRPr="00E14E8D">
        <w:t>pedestrian</w:t>
      </w:r>
      <w:r w:rsidR="00604823" w:rsidRPr="00E14E8D">
        <w:t xml:space="preserve"> transportation.</w:t>
      </w:r>
      <w:r w:rsidR="00BF185F" w:rsidRPr="00E14E8D">
        <w:t xml:space="preserve"> </w:t>
      </w:r>
    </w:p>
    <w:p w14:paraId="1F53DADB" w14:textId="3E549377" w:rsidR="00C64869" w:rsidRPr="00E14E8D" w:rsidRDefault="00C64869" w:rsidP="00777349">
      <w:pPr>
        <w:ind w:firstLine="230"/>
      </w:pPr>
      <w:r w:rsidRPr="00E14E8D">
        <w:t>Despite the obvious benefits of accessibility to a city and its citizens, the problem of documenting and mapping current levels o</w:t>
      </w:r>
      <w:r w:rsidR="006741DD" w:rsidRPr="00E14E8D">
        <w:t xml:space="preserve">f accessibility is persistent. </w:t>
      </w:r>
      <w:r w:rsidRPr="00E14E8D">
        <w:t xml:space="preserve">This represents a problem for the city in </w:t>
      </w:r>
      <w:ins w:id="5" w:author="Andrew Abbott" w:date="2017-10-25T13:53:00Z">
        <w:r w:rsidR="00A81DA1">
          <w:t xml:space="preserve">the </w:t>
        </w:r>
      </w:ins>
      <w:r w:rsidRPr="00E14E8D">
        <w:t xml:space="preserve">allocation of resources to the proper parts of the city. It also represents a problem to the citizens and visitors: difficulty navigating the city </w:t>
      </w:r>
      <w:r w:rsidR="00A81DA1">
        <w:t>due to</w:t>
      </w:r>
      <w:r w:rsidR="00A81DA1" w:rsidRPr="00E14E8D">
        <w:t xml:space="preserve"> </w:t>
      </w:r>
      <w:r w:rsidRPr="00E14E8D">
        <w:t>gaps in the availability of sidewalks and curb ramps for wheelchair users.</w:t>
      </w:r>
    </w:p>
    <w:p w14:paraId="12542881" w14:textId="4DAA0DAD" w:rsidR="00C638FD" w:rsidRPr="00E14E8D" w:rsidRDefault="00AD2E7B" w:rsidP="00777349">
      <w:pPr>
        <w:ind w:firstLine="230"/>
      </w:pPr>
      <w:r w:rsidRPr="00E14E8D">
        <w:t>In the fiscal year 2015, Dallas had a proposed budget for infrastructure projects, su</w:t>
      </w:r>
      <w:r w:rsidR="003A7666" w:rsidRPr="00E14E8D">
        <w:t>ch as sidewalks, of $7,135,208.</w:t>
      </w:r>
      <w:r w:rsidRPr="00E14E8D">
        <w:t xml:space="preserve"> That number has grown each of the past several years as the city has </w:t>
      </w:r>
      <w:r w:rsidR="007C7163" w:rsidRPr="00E14E8D">
        <w:t>increased</w:t>
      </w:r>
      <w:r w:rsidR="003A7666" w:rsidRPr="00E14E8D">
        <w:t xml:space="preserve"> in size.</w:t>
      </w:r>
      <w:r w:rsidRPr="00E14E8D">
        <w:t xml:space="preserve"> The city of Dallas has grown in both its inhabited sprawl and in the density of the population at double</w:t>
      </w:r>
      <w:r w:rsidR="00C638FD" w:rsidRPr="00E14E8D">
        <w:t>-</w:t>
      </w:r>
      <w:r w:rsidRPr="00E14E8D">
        <w:t>digit rates over the</w:t>
      </w:r>
      <w:r w:rsidR="007C7163" w:rsidRPr="00E14E8D">
        <w:t xml:space="preserve"> </w:t>
      </w:r>
      <w:r w:rsidR="003A7666" w:rsidRPr="00E14E8D">
        <w:t>past 5 years.</w:t>
      </w:r>
      <w:r w:rsidR="007C7163" w:rsidRPr="00E14E8D">
        <w:t xml:space="preserve"> This growth can be explained by the city’s pro-business mentality and the relativ</w:t>
      </w:r>
      <w:r w:rsidR="001254D9" w:rsidRPr="00E14E8D">
        <w:t>e value proposition that such a</w:t>
      </w:r>
      <w:r w:rsidR="003A7666" w:rsidRPr="00E14E8D">
        <w:t xml:space="preserve"> large city provides.</w:t>
      </w:r>
      <w:r w:rsidR="007C7163" w:rsidRPr="00E14E8D">
        <w:t xml:space="preserve"> Dallas boasts a centrally located position in the country</w:t>
      </w:r>
      <w:r w:rsidR="00C638FD" w:rsidRPr="00E14E8D">
        <w:t>,</w:t>
      </w:r>
      <w:r w:rsidR="007C7163" w:rsidRPr="00E14E8D">
        <w:t xml:space="preserve"> and </w:t>
      </w:r>
      <w:r w:rsidR="00C638FD" w:rsidRPr="00E14E8D">
        <w:t xml:space="preserve">the city’s status as a transportation hub allows </w:t>
      </w:r>
      <w:r w:rsidR="007C7163" w:rsidRPr="00E14E8D">
        <w:t xml:space="preserve">businesses </w:t>
      </w:r>
      <w:r w:rsidR="00C638FD" w:rsidRPr="00E14E8D">
        <w:t xml:space="preserve">to </w:t>
      </w:r>
      <w:r w:rsidR="007C7163" w:rsidRPr="00E14E8D">
        <w:t>send employees to any destin</w:t>
      </w:r>
      <w:r w:rsidR="001254D9" w:rsidRPr="00E14E8D">
        <w:t xml:space="preserve">ation in the world </w:t>
      </w:r>
      <w:r w:rsidR="007C7163" w:rsidRPr="00E14E8D">
        <w:t>with relative ease</w:t>
      </w:r>
      <w:r w:rsidR="00C638FD" w:rsidRPr="00E14E8D">
        <w:t xml:space="preserve"> and efficiency. </w:t>
      </w:r>
      <w:r w:rsidR="007C7163" w:rsidRPr="00E14E8D">
        <w:t>The City and State</w:t>
      </w:r>
      <w:r w:rsidR="00C638FD" w:rsidRPr="00E14E8D">
        <w:t xml:space="preserve"> </w:t>
      </w:r>
      <w:r w:rsidR="007C7163" w:rsidRPr="00E14E8D">
        <w:t>have pro-business tax and incentive policies, which have encouraged this growth.</w:t>
      </w:r>
      <w:r w:rsidRPr="00E14E8D">
        <w:t xml:space="preserve"> With this growth, the city must acquire a better way of allocating the budget for sidewalks</w:t>
      </w:r>
      <w:r w:rsidR="007C7163" w:rsidRPr="00E14E8D">
        <w:t xml:space="preserve"> and other infrastructure</w:t>
      </w:r>
      <w:r w:rsidR="003A7666" w:rsidRPr="00E14E8D">
        <w:t>.</w:t>
      </w:r>
      <w:r w:rsidRPr="00E14E8D">
        <w:t xml:space="preserve"> Today, the city of Dallas essentially responds to complaints about sidewalks through its street services program. </w:t>
      </w:r>
      <w:r w:rsidR="00A53AFE" w:rsidRPr="00E14E8D">
        <w:t>As inquiries come in, the city will generally put that particular in</w:t>
      </w:r>
      <w:r w:rsidR="003A7666" w:rsidRPr="00E14E8D">
        <w:t>quiry on a list for assessment.</w:t>
      </w:r>
      <w:r w:rsidR="00A53AFE" w:rsidRPr="00E14E8D">
        <w:t xml:space="preserve"> There is no priority granted for severity of the situation. Additionally, </w:t>
      </w:r>
      <w:r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Pr="00E14E8D">
        <w:t xml:space="preserve"> The current process takes 2-3 months in order to get an asse</w:t>
      </w:r>
      <w:r w:rsidR="00A53AFE" w:rsidRPr="00E14E8D">
        <w:t>ssment and cost estimate for each incident or property owner</w:t>
      </w:r>
      <w:r w:rsidRPr="00E14E8D">
        <w:t xml:space="preserve">. </w:t>
      </w:r>
      <w:r w:rsidR="00A53AFE" w:rsidRPr="00E14E8D">
        <w:t>Once the assessment has been done,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Pr="00E14E8D">
        <w:t xml:space="preserve"> </w:t>
      </w:r>
      <w:r w:rsidR="00A53AFE" w:rsidRPr="00E14E8D">
        <w:t>One program in Dallas allows</w:t>
      </w:r>
      <w:r w:rsidRPr="00E14E8D">
        <w:t xml:space="preserve"> the city </w:t>
      </w:r>
      <w:r w:rsidR="00A53AFE" w:rsidRPr="00E14E8D">
        <w:t>to</w:t>
      </w:r>
      <w:r w:rsidRPr="00E14E8D">
        <w:t xml:space="preserve"> reimburse homeowners up to $500 or 50% of the repai</w:t>
      </w:r>
      <w:r w:rsidR="00A53AFE" w:rsidRPr="00E14E8D">
        <w:t>r</w:t>
      </w:r>
      <w:r w:rsidR="003A7666" w:rsidRPr="00E14E8D">
        <w:t xml:space="preserve"> cost, whichever is less.</w:t>
      </w:r>
      <w:r w:rsidRPr="00E14E8D">
        <w:t xml:space="preserve"> </w:t>
      </w:r>
    </w:p>
    <w:p w14:paraId="10D320D5" w14:textId="5EB1D330" w:rsidR="00604823" w:rsidRPr="00E14E8D" w:rsidRDefault="00AD2E7B" w:rsidP="00777349">
      <w:pPr>
        <w:ind w:firstLine="230"/>
      </w:pPr>
      <w:commentRangeStart w:id="6"/>
      <w:r w:rsidRPr="00E14E8D">
        <w:t xml:space="preserve">Under these circumstances, the city spends </w:t>
      </w:r>
      <w:r w:rsidR="00C638FD" w:rsidRPr="00E14E8D">
        <w:t>significant</w:t>
      </w:r>
      <w:r w:rsidRPr="00E14E8D">
        <w:t xml:space="preserve"> time </w:t>
      </w:r>
      <w:r w:rsidR="00A53AFE" w:rsidRPr="00E14E8D">
        <w:t xml:space="preserve">and resources </w:t>
      </w:r>
      <w:r w:rsidRPr="00E14E8D">
        <w:t xml:space="preserve">just </w:t>
      </w:r>
      <w:r w:rsidR="006741DD" w:rsidRPr="00E14E8D">
        <w:t>completing</w:t>
      </w:r>
      <w:r w:rsidRPr="00E14E8D">
        <w:t xml:space="preserve"> the assessment</w:t>
      </w:r>
      <w:r w:rsidR="00A53AFE" w:rsidRPr="00E14E8D">
        <w:t>s</w:t>
      </w:r>
      <w:r w:rsidR="003A7666" w:rsidRPr="00E14E8D">
        <w:t>.</w:t>
      </w:r>
      <w:r w:rsidRPr="00E14E8D">
        <w:t xml:space="preserve"> Using the algorithmic approach that this paper</w:t>
      </w:r>
      <w:r w:rsidR="00C638FD" w:rsidRPr="00E14E8D">
        <w:t xml:space="preserve"> describes</w:t>
      </w:r>
      <w:r w:rsidRPr="00E14E8D">
        <w:t>, the city would be able to feed images</w:t>
      </w:r>
      <w:r w:rsidR="008B65DE" w:rsidRPr="00E14E8D">
        <w:t xml:space="preserve"> of these incidents</w:t>
      </w:r>
      <w:r w:rsidRPr="00E14E8D">
        <w:t xml:space="preserve"> into </w:t>
      </w:r>
      <w:r w:rsidR="00684F23" w:rsidRPr="00E14E8D">
        <w:t>the model and immediately receive a grading of the sidewalk in question.</w:t>
      </w:r>
      <w:r w:rsidR="008B65DE" w:rsidRPr="00E14E8D">
        <w:t xml:space="preserve"> The city officials could then compare this grading to the grading of previous works to know whether this sidewalk was an immediate issue, who owns the sidewalk, and how much the repair may cost.</w:t>
      </w:r>
      <w:r w:rsidR="00684F23" w:rsidRPr="00E14E8D">
        <w:t xml:space="preserve"> This would allow the city to prioritize project desires into bins such as: critical, </w:t>
      </w:r>
      <w:r w:rsidR="003A7666" w:rsidRPr="00E14E8D">
        <w:t>severe, moderate, and low-risk.</w:t>
      </w:r>
      <w:r w:rsidR="00684F23" w:rsidRPr="00E14E8D">
        <w:t xml:space="preserve"> Therefore, Dallas could dispatch crews to the areas where their services wil</w:t>
      </w:r>
      <w:r w:rsidR="008B65DE" w:rsidRPr="00E14E8D">
        <w:t>l be the most impactful to the safety and health of the public</w:t>
      </w:r>
      <w:r w:rsidR="00A01F9A" w:rsidRPr="00E14E8D">
        <w:t>.</w:t>
      </w:r>
      <w:commentRangeEnd w:id="6"/>
      <w:r w:rsidR="00C22F34">
        <w:rPr>
          <w:rStyle w:val="CommentReference"/>
        </w:rPr>
        <w:commentReference w:id="6"/>
      </w:r>
    </w:p>
    <w:p w14:paraId="31EB0787" w14:textId="5ECC3F86" w:rsidR="003A7C94" w:rsidRPr="00E14E8D" w:rsidRDefault="003A7C94" w:rsidP="003A7C94">
      <w:pPr>
        <w:ind w:firstLine="230"/>
      </w:pPr>
      <w:r w:rsidRPr="00E14E8D">
        <w:t>To rectify the lack of city-wide mapping of sidewalks and curb cuts, this paper demonstrate</w:t>
      </w:r>
      <w:r w:rsidR="002B41DD" w:rsidRPr="00E14E8D">
        <w:t>s</w:t>
      </w:r>
      <w:r w:rsidRPr="00E14E8D">
        <w:t xml:space="preserve"> a machine</w:t>
      </w:r>
      <w:r w:rsidR="002B41DD" w:rsidRPr="00E14E8D">
        <w:t xml:space="preserve"> learning based solution to the</w:t>
      </w:r>
      <w:r w:rsidRPr="00E14E8D">
        <w:t xml:space="preserve"> problem. Using a training set of images from Project Sidewalk at the University of Maryland, several </w:t>
      </w:r>
      <w:r w:rsidR="002B41DD" w:rsidRPr="00E14E8D">
        <w:t>machine learning methods were evaluated for accuracy in detecting curb cuts in a sidewalk</w:t>
      </w:r>
      <w:r w:rsidRPr="00E14E8D">
        <w:t>. A method to extend the trained model to the full geography of the</w:t>
      </w:r>
      <w:r w:rsidR="002B41DD" w:rsidRPr="00E14E8D">
        <w:t xml:space="preserve"> city of Dallas is also outlined.  </w:t>
      </w:r>
      <w:r w:rsidR="002B41DD" w:rsidRPr="00E14E8D">
        <w:lastRenderedPageBreak/>
        <w:t>Additionally, we suggest an approach to leveraging this model to make sound recommendations regarding areas of focus for the city planning commission.</w:t>
      </w:r>
    </w:p>
    <w:p w14:paraId="7DD50823" w14:textId="77777777" w:rsidR="003A7C94" w:rsidRPr="00E14E8D" w:rsidRDefault="003A7C94" w:rsidP="003A7C94">
      <w:pPr>
        <w:ind w:firstLine="230"/>
      </w:pPr>
    </w:p>
    <w:p w14:paraId="37BB7748" w14:textId="5296CA20" w:rsidR="00081042" w:rsidRPr="00E14E8D" w:rsidRDefault="003A7C94" w:rsidP="00777349">
      <w:pPr>
        <w:pStyle w:val="heading10"/>
        <w:ind w:firstLine="230"/>
      </w:pPr>
      <w:commentRangeStart w:id="7"/>
      <w:r w:rsidRPr="00E14E8D">
        <w:t>2</w:t>
      </w:r>
      <w:r w:rsidR="00081042" w:rsidRPr="00E14E8D">
        <w:t xml:space="preserve">   Previous Research</w:t>
      </w:r>
      <w:commentRangeEnd w:id="7"/>
      <w:r w:rsidR="00F30199">
        <w:rPr>
          <w:rStyle w:val="CommentReference"/>
          <w:b w:val="0"/>
        </w:rPr>
        <w:commentReference w:id="7"/>
      </w:r>
    </w:p>
    <w:p w14:paraId="0361AB41" w14:textId="7D63B6AE" w:rsidR="000A666D" w:rsidRPr="00E14E8D" w:rsidRDefault="000A666D" w:rsidP="000A666D">
      <w:pPr>
        <w:ind w:firstLine="230"/>
      </w:pPr>
      <w:r w:rsidRPr="00E14E8D">
        <w: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 user.</w:t>
      </w:r>
    </w:p>
    <w:p w14:paraId="54F391E3" w14:textId="57AE29A0" w:rsidR="000A666D" w:rsidRPr="00E14E8D" w:rsidRDefault="000A666D" w:rsidP="000A666D">
      <w:pPr>
        <w:ind w:firstLine="230"/>
      </w:pPr>
      <w:r w:rsidRPr="00E14E8D">
        <w:t xml:space="preserve">It is important to view the context of provisions for access as not special accommodations for persons with disability, but instead bringing the world to be equally accessible to all people. Bromley et al [18] noted in </w:t>
      </w:r>
      <w:r w:rsidR="00657618">
        <w:t xml:space="preserve">a </w:t>
      </w:r>
      <w:r w:rsidRPr="00E14E8D">
        <w:t>review of 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657618">
        <w:t>a</w:t>
      </w:r>
      <w:r w:rsidRPr="00E14E8D">
        <w:t xml:space="preserve"> survey-based study in Swansea, Wales found 60% thought that lack of curb ramps were a “major” or “prohibitive” obstacle to access. As a result, respondents had to use domain knowledge of the city to navigate around obstacles, and sometimes take much longer paths to access. Among the respondents, 60.8% agreed that “the way places are designed” is the major problem for wheelchair users. This attitude was somewhat more evident among younger users of wheelchairs than their older cohort. Wheelchair users recommended “more dropped kerbs” more often than any other improvement to the center city shopping experience.</w:t>
      </w:r>
    </w:p>
    <w:p w14:paraId="1F3090ED" w14:textId="5ED6501D" w:rsidR="000A666D" w:rsidRPr="00E14E8D" w:rsidRDefault="000A666D" w:rsidP="000A666D">
      <w:pPr>
        <w:ind w:firstLine="230"/>
      </w:pPr>
      <w:r w:rsidRPr="00E14E8D">
        <w:t xml:space="preserve">Another important piece of research was Clarke et al’s [13] audit of Streetview images as compared with an individual’s in-person audit. The study involved researchers in neighborhoods in Chicago walking each block from the inside to the outside, essentially walking the block twice, and assessing the quality of the sidewalks. This study found that subjective measures like sidewalk quality have much lower consistency between observation via Streetview and in-person observation and grading. Essentially, the conclusion is that features requiring high levels of precision can be hard </w:t>
      </w:r>
      <w:r w:rsidRPr="00E14E8D">
        <w:lastRenderedPageBreak/>
        <w:t xml:space="preserve">to attain via Streetview images. This poses an interesting </w:t>
      </w:r>
      <w:r w:rsidR="00345461">
        <w:t>challenge</w:t>
      </w:r>
      <w:r w:rsidRPr="00E14E8D">
        <w:t xml:space="preserve"> to our research. For instance, our model will need to stay informed of areas that have been treated in the previous time periods. Therefore, if a database of previously updated sidewalks does not exist, we will need to provide a means of storing projects within a database that allows for those items or coordinates to be referenced. This will prevent outdated Streetview images from being used in the classification and scoring process. </w:t>
      </w:r>
    </w:p>
    <w:p w14:paraId="2534974F" w14:textId="77777777" w:rsidR="000A666D" w:rsidRPr="00E14E8D" w:rsidRDefault="000A666D" w:rsidP="000A666D">
      <w:pPr>
        <w:ind w:firstLine="230"/>
        <w:rPr>
          <w:ins w:id="8" w:author="Dennis Murray" w:date="2017-10-18T20:37:00Z"/>
        </w:rPr>
      </w:pPr>
      <w:r w:rsidRPr="00E14E8D">
        <w: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[11],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t>
      </w:r>
    </w:p>
    <w:p w14:paraId="6D9D88EA" w14:textId="46832ADE" w:rsidR="000A666D" w:rsidRPr="00E14E8D" w:rsidRDefault="000A666D" w:rsidP="000A666D">
      <w:pPr>
        <w:ind w:firstLine="230"/>
      </w:pPr>
      <w:commentRangeStart w:id="9"/>
      <w:r w:rsidRPr="00E14E8D">
        <w:t>The fourth area o</w:t>
      </w:r>
      <w:commentRangeEnd w:id="9"/>
      <w:r w:rsidR="001600E6">
        <w:rPr>
          <w:rStyle w:val="CommentReference"/>
        </w:rPr>
        <w:commentReference w:id="9"/>
      </w:r>
      <w:r w:rsidRPr="00E14E8D">
        <w:t>f research for this project focused on the general health benefits of neighborhood walkability. Deehr and Shumann [7] provided work for five different neighborhoods in the Seattle area. Their research considered the incidence of pedestrian strikes by motorists, the health factors of walking, and the current modes of transportation that pedestrians were using. Their research led to the city adding additional walking paths, and trails. Additionally, much of the research sparked additional community involvement in the design of multi-model transportation infrastructure. Additionally, in Richardson,</w:t>
      </w:r>
      <w:r w:rsidR="001600E6">
        <w:t xml:space="preserve"> </w:t>
      </w:r>
      <w:r w:rsidRPr="00E14E8D">
        <w:t>Troxel</w:t>
      </w:r>
      <w:r w:rsidR="001600E6">
        <w:t>,</w:t>
      </w:r>
      <w:r w:rsidRPr="00E14E8D">
        <w:t xml:space="preserve"> et al [10], the authors sought to understand whether factors such as green space and walkability resulted in “moderate to vigorous physical activity” for the residents of randomly selected neighborhoods in Pittsburg, PA. When controlling for factors such as crime, green space, and walkability in the selected targets, it was discovered that variables such as gender, age, education, and overall walkability of the neighborhood did play significant roles in the levels of physical activity for an area. This research helps us reaffirm that there is immense potential for identifying areas that need this sort of infrastructure. Ultimately the goals of helping people lead healthier and safer lives are potential outcomes of the modeling exercise laid out in this paper.</w:t>
      </w:r>
    </w:p>
    <w:p w14:paraId="2DDBD39C" w14:textId="77777777" w:rsidR="00A01F9A" w:rsidRPr="00E14E8D" w:rsidRDefault="0038784E" w:rsidP="00777349">
      <w:pPr>
        <w:ind w:firstLine="230"/>
      </w:pPr>
      <w:r w:rsidRPr="00E14E8D">
        <w:t>Image r</w:t>
      </w:r>
      <w:r w:rsidR="00A01F9A" w:rsidRPr="00E14E8D">
        <w:t xml:space="preserve">ecognition is not a new field. The use of </w:t>
      </w:r>
      <w:r w:rsidR="008D01CF" w:rsidRPr="00E14E8D">
        <w:t>machines to recognize image</w:t>
      </w:r>
      <w:r w:rsidR="00A01F9A" w:rsidRPr="00E14E8D">
        <w:t xml:space="preserve">s has been around for decades. </w:t>
      </w:r>
      <w:r w:rsidR="008D01CF" w:rsidRPr="00E14E8D">
        <w:t xml:space="preserve">As early as 1963, the electrical engineering department at MIT </w:t>
      </w:r>
      <w:r w:rsidR="00A01F9A" w:rsidRPr="00E14E8D">
        <w:t>began</w:t>
      </w:r>
      <w:r w:rsidR="008D01CF" w:rsidRPr="00E14E8D">
        <w:t xml:space="preserve"> using computers to recognize 3D images. 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31E298DD" w:rsidR="00081042" w:rsidRPr="00E14E8D" w:rsidRDefault="008D01CF" w:rsidP="00777349">
      <w:pPr>
        <w:ind w:firstLine="230"/>
      </w:pPr>
      <w:r w:rsidRPr="00E14E8D">
        <w:t>Bahlman,</w:t>
      </w:r>
      <w:r w:rsidR="00A01F9A" w:rsidRPr="00E14E8D">
        <w:t xml:space="preserve"> Zhu, and Pelkofer’s work </w:t>
      </w:r>
      <w:r w:rsidR="005F7696" w:rsidRPr="00E14E8D">
        <w:t>[3]</w:t>
      </w:r>
      <w:r w:rsidR="004C3295" w:rsidRPr="00E14E8D">
        <w:t xml:space="preserve"> provided meaningful advancements in image element detection and classification</w:t>
      </w:r>
      <w:r w:rsidR="00A01F9A" w:rsidRPr="00E14E8D">
        <w:t xml:space="preserve">. </w:t>
      </w:r>
      <w:r w:rsidRPr="00E14E8D">
        <w:t xml:space="preserve">In this paper, the authors built upon their previous research involving shape and color recognition to help classify street signs and </w:t>
      </w:r>
      <w:r w:rsidR="004C3295" w:rsidRPr="00E14E8D">
        <w:t>traffic signals</w:t>
      </w:r>
      <w:r w:rsidRPr="00E14E8D">
        <w:t xml:space="preserve">. Their work is interesting in that it has a 2-step approach where if the model fails on the first classification </w:t>
      </w:r>
      <w:r w:rsidR="00A01F9A" w:rsidRPr="00E14E8D">
        <w:t xml:space="preserve">step, the image is thrown out. </w:t>
      </w:r>
      <w:r w:rsidRPr="00E14E8D">
        <w:t xml:space="preserve">This model is important to our work, because it shows how an algorithm such as Adaboost can be used to detect both anomalous and important features </w:t>
      </w:r>
      <w:r w:rsidR="00153D88" w:rsidRPr="00E14E8D">
        <w:t>for an image-based problem proposal.</w:t>
      </w:r>
    </w:p>
    <w:p w14:paraId="0C8B06B6" w14:textId="0FA5143C" w:rsidR="00153D88" w:rsidRDefault="00153D88" w:rsidP="00777349">
      <w:pPr>
        <w:ind w:firstLine="230"/>
        <w:rPr>
          <w:ins w:id="10" w:author="Dennis Murray" w:date="2017-10-18T20:50:00Z"/>
        </w:rPr>
      </w:pPr>
      <w:r w:rsidRPr="00E14E8D">
        <w:t>Another important piece of re</w:t>
      </w:r>
      <w:r w:rsidR="00A01F9A" w:rsidRPr="00E14E8D">
        <w:t>search is Perona’s “A Bayesian H</w:t>
      </w:r>
      <w:r w:rsidRPr="00E14E8D">
        <w:t xml:space="preserve">ierarchical </w:t>
      </w:r>
      <w:r w:rsidR="00A01F9A" w:rsidRPr="00E14E8D">
        <w:t>M</w:t>
      </w:r>
      <w:r w:rsidR="006E4679" w:rsidRPr="00E14E8D">
        <w:t>odel for Learning N</w:t>
      </w:r>
      <w:r w:rsidRPr="00E14E8D">
        <w:t xml:space="preserve">atural Scene Categories” </w:t>
      </w:r>
      <w:r w:rsidR="005F7696" w:rsidRPr="00E14E8D">
        <w:t>[4]</w:t>
      </w:r>
      <w:r w:rsidRPr="00E14E8D">
        <w:t xml:space="preserve">. </w:t>
      </w:r>
      <w:r w:rsidR="00C52E92" w:rsidRPr="00E14E8D">
        <w:t xml:space="preserve">In this paper, the authors provided </w:t>
      </w:r>
      <w:r w:rsidR="004C3295" w:rsidRPr="00E14E8D">
        <w:t>an</w:t>
      </w:r>
      <w:r w:rsidR="00C52E92" w:rsidRPr="00E14E8D">
        <w:t xml:space="preserve"> approach </w:t>
      </w:r>
      <w:r w:rsidR="00C52E92" w:rsidRPr="00E14E8D">
        <w:lastRenderedPageBreak/>
        <w:t xml:space="preserve">that allowed for very hands-off model building. </w:t>
      </w:r>
      <w:commentRangeStart w:id="11"/>
      <w:r w:rsidR="00C52E92" w:rsidRPr="00E14E8D">
        <w:t xml:space="preserve">This model will potentially </w:t>
      </w:r>
      <w:commentRangeEnd w:id="11"/>
      <w:r w:rsidR="00320C63">
        <w:rPr>
          <w:rStyle w:val="CommentReference"/>
        </w:rPr>
        <w:commentReference w:id="11"/>
      </w:r>
      <w:r w:rsidR="00C52E92" w:rsidRPr="00E14E8D">
        <w:t>provide a structure for our model should we encounter any issues with sparse image objects that are hard to classify correctly. In the model, the computer attempts to use human-based rules to classify image objects. Essentially, each image is broken down into a series of codebook images and reoccurring eleme</w:t>
      </w:r>
      <w:r w:rsidR="00011B3C" w:rsidRPr="00E14E8D">
        <w:t>nts are scanned and classified.</w:t>
      </w:r>
      <w:r w:rsidR="00C52E92" w:rsidRPr="00E14E8D">
        <w:t xml:space="preserve"> Each of these codebook images is additionally clust</w:t>
      </w:r>
      <w:r w:rsidR="00011B3C" w:rsidRPr="00E14E8D">
        <w:t xml:space="preserve">ered using k-means clustering. </w:t>
      </w:r>
      <w:r w:rsidR="00C52E92" w:rsidRPr="00E14E8D">
        <w:t xml:space="preserve">This portion of the model is used to eliminate features that occur with low frequencies in the training data. The remarkable aspect of this paper is </w:t>
      </w:r>
      <w:r w:rsidR="00011B3C" w:rsidRPr="00E14E8D">
        <w:t xml:space="preserve">that the model was able to achieve </w:t>
      </w:r>
      <w:r w:rsidR="00C52E92" w:rsidRPr="00E14E8D">
        <w:t>a 78% accuracy rate with suc</w:t>
      </w:r>
      <w:r w:rsidR="00011B3C" w:rsidRPr="00E14E8D">
        <w:t xml:space="preserve">h a low amount of supervision. </w:t>
      </w:r>
      <w:r w:rsidR="007B0FD2" w:rsidRPr="00E14E8D">
        <w:t>While there are many applications of image classification models</w:t>
      </w:r>
      <w:r w:rsidR="00011B3C" w:rsidRPr="00E14E8D">
        <w:t>,</w:t>
      </w:r>
      <w:r w:rsidR="007B0FD2" w:rsidRPr="00E14E8D">
        <w:t xml:space="preserve"> the models outlined above provide</w:t>
      </w:r>
      <w:r w:rsidR="00A00812" w:rsidRPr="00E14E8D">
        <w:t xml:space="preserve"> a solid basis for our understanding of the evolution of image recognition and model application. Our next area of concentration has been on the specific use of neural networks for problem solutions in the image recognition and classification space.</w:t>
      </w:r>
    </w:p>
    <w:p w14:paraId="70D12E97" w14:textId="555D4319" w:rsidR="00CA4E21" w:rsidRPr="00E14E8D" w:rsidRDefault="00E05C63" w:rsidP="003B33BB">
      <w:pPr>
        <w:ind w:firstLine="230"/>
        <w:rPr>
          <w:ins w:id="12" w:author="Dennis Murray" w:date="2017-10-18T21:19:00Z"/>
        </w:rPr>
      </w:pPr>
      <w:r>
        <w:t>Dean, Corrado and a group of Google researchers</w:t>
      </w:r>
      <w:r w:rsidR="001D07CA">
        <w:t xml:space="preserve"> in [20]</w:t>
      </w:r>
      <w:r>
        <w:t xml:space="preserve"> created the predecessor for the mod</w:t>
      </w:r>
      <w:r w:rsidR="001D07CA">
        <w:t>ern open source library, Tensor</w:t>
      </w:r>
      <w:r>
        <w:t>Flow</w:t>
      </w:r>
      <w:r w:rsidR="00320C63">
        <w:t>,</w:t>
      </w:r>
      <w:r>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xml:space="preserve">, the researchers conclude, is a method for training moderate sized models more quickly than before, and giving capability to training very large data set models. </w:t>
      </w:r>
      <w:commentRangeStart w:id="13"/>
      <w:r w:rsidR="001D07CA">
        <w:t>DistBelief was the basis for the 2015 release of the open source TensorFlow machine learning system</w:t>
      </w:r>
      <w:r w:rsidR="00CA4E21">
        <w:t>, documented in Abadi, Barham et al [21].</w:t>
      </w:r>
      <w:commentRangeEnd w:id="13"/>
      <w:r w:rsidR="00CA4E21">
        <w:rPr>
          <w:rStyle w:val="CommentReference"/>
        </w:rPr>
        <w:commentReference w:id="13"/>
      </w:r>
    </w:p>
    <w:p w14:paraId="4C8D2FC2" w14:textId="22513F48"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Goodfellow and a team from Google </w:t>
      </w:r>
      <w:r w:rsidR="005F7696" w:rsidRPr="00E14E8D">
        <w:t>[5]</w:t>
      </w:r>
      <w:r w:rsidR="004C3295" w:rsidRPr="00E14E8D">
        <w:t xml:space="preserve"> showed an application of neural networks for image recognition</w:t>
      </w:r>
      <w:r w:rsidR="000F3122" w:rsidRPr="00E14E8D">
        <w:t>. In this work, Goodfellow applied the DistBelief method for neural networks combined with Google Streetview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Streetview dataset was used.</w:t>
      </w:r>
      <w:r w:rsidR="00CF5A88" w:rsidRPr="00E14E8D">
        <w:t xml:space="preserve"> </w:t>
      </w:r>
      <w:commentRangeStart w:id="14"/>
      <w:r w:rsidR="00CF5A88" w:rsidRPr="00E14E8D">
        <w:t>The final approach involved subtra</w:t>
      </w:r>
      <w:r w:rsidR="00011B3C" w:rsidRPr="00E14E8D">
        <w:t>cting the mean from each image.</w:t>
      </w:r>
      <w:commentRangeEnd w:id="14"/>
      <w:r w:rsidR="00636509">
        <w:rPr>
          <w:rStyle w:val="CommentReference"/>
        </w:rPr>
        <w:commentReference w:id="14"/>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 </w:t>
      </w:r>
      <w:commentRangeStart w:id="15"/>
      <w:r w:rsidR="00CF5A88" w:rsidRPr="00E14E8D">
        <w:t>sidewalk obstructions and sidewalk grading.</w:t>
      </w:r>
      <w:commentRangeEnd w:id="15"/>
      <w:r w:rsidR="00FE0194">
        <w:rPr>
          <w:rStyle w:val="CommentReference"/>
        </w:rPr>
        <w:commentReference w:id="15"/>
      </w:r>
      <w:r w:rsidR="00CF5A88" w:rsidRPr="00E14E8D">
        <w:t xml:space="preserve">  </w:t>
      </w:r>
    </w:p>
    <w:p w14:paraId="5F6E15CB" w14:textId="0EA5A5CE" w:rsidR="00082840" w:rsidRPr="00E14E8D" w:rsidRDefault="003A5EE7" w:rsidP="00777349">
      <w:pPr>
        <w:ind w:firstLine="230"/>
      </w:pPr>
      <w:r w:rsidRPr="00E14E8D">
        <w:t xml:space="preserve">Convolutional neural networks have also been used to improve the solutions submitted in the </w:t>
      </w:r>
      <w:commentRangeStart w:id="16"/>
      <w:r w:rsidRPr="00E14E8D">
        <w:t>ImageNet Large-Scal</w:t>
      </w:r>
      <w:r w:rsidR="00011B3C" w:rsidRPr="00E14E8D">
        <w:t>e Visual Recognition Challenge</w:t>
      </w:r>
      <w:commentRangeEnd w:id="16"/>
      <w:r w:rsidR="00FE0194">
        <w:rPr>
          <w:rStyle w:val="CommentReference"/>
        </w:rPr>
        <w:commentReference w:id="16"/>
      </w:r>
      <w:r w:rsidR="00011B3C" w:rsidRPr="00E14E8D">
        <w:t>.</w:t>
      </w:r>
      <w:r w:rsidRPr="00E14E8D">
        <w:t xml:space="preserve"> In the work of Simonyan, Karen, and Zisserman</w:t>
      </w:r>
      <w:r w:rsidR="00EE2654" w:rsidRPr="00E14E8D">
        <w:t xml:space="preserve"> </w:t>
      </w:r>
      <w:r w:rsidR="005F7696" w:rsidRPr="00E14E8D">
        <w:t>[6]</w:t>
      </w:r>
      <w:r w:rsidRPr="00E14E8D">
        <w:t>, the team used convolutional neural networks combined with several other approaches to achieve one of the highest accuracy leve</w:t>
      </w:r>
      <w:r w:rsidR="00011B3C" w:rsidRPr="00E14E8D">
        <w:t xml:space="preserve">ls </w:t>
      </w:r>
      <w:r w:rsidR="00011B3C" w:rsidRPr="00E14E8D">
        <w:lastRenderedPageBreak/>
        <w:t>seen in the competition.</w:t>
      </w:r>
      <w:r w:rsidR="00EE2654" w:rsidRPr="00E14E8D">
        <w:t xml:space="preserve"> Their application of multiple models to solve the problem provides a solid reference point for the problem that we solve in this model.  </w:t>
      </w:r>
    </w:p>
    <w:p w14:paraId="54FEAE0C" w14:textId="24955330" w:rsidR="000933AE" w:rsidRPr="00E14E8D" w:rsidRDefault="000933AE" w:rsidP="00777349">
      <w:pPr>
        <w:ind w:firstLine="230"/>
      </w:pPr>
      <w:r w:rsidRPr="00E14E8D">
        <w:t xml:space="preserve">Logistic Regression and Artificial Neural Networks have become benchmarks in classification tasks across problem types. Dreiseitl and Ohno-Machado [19] </w:t>
      </w:r>
      <w:r w:rsidR="00024108" w:rsidRPr="00E14E8D">
        <w:t>researched the methodology of machine learning methods across more than 70 papers</w:t>
      </w:r>
      <w:r w:rsidR="00EF7EEF" w:rsidRPr="00E14E8D">
        <w:t xml:space="preserve">. The authors state that the two methods, Logistic Regression and Artificial Neural Networks, both have similar basis: statistical pattern recognition in large data sets. </w:t>
      </w:r>
      <w:r w:rsidR="005F30A3" w:rsidRPr="00E14E8D">
        <w:t xml:space="preserve">The authors reviewed 72 papers that compared outcomes of implementations of both logistic regression, and artificial neural networks. Artificial neural networks outperformed logistic regression in 51% of the studies, but </w:t>
      </w:r>
      <w:r w:rsidR="00445BF7" w:rsidRPr="00E14E8D">
        <w:t>42% of the studies provided no difference in outcome between the methods. The underlying context, and understanding the authors are seeking is the ability to implement 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3FC92D09" w14:textId="1B8EEF78" w:rsidR="00FE0194" w:rsidRDefault="004240F9" w:rsidP="00777349">
      <w:pPr>
        <w:ind w:firstLine="230"/>
        <w:rPr>
          <w:ins w:id="17" w:author="Andrew Abbott" w:date="2017-10-25T14:33:00Z"/>
        </w:rPr>
      </w:pPr>
      <w:ins w:id="18" w:author="Andrew Abbott" w:date="2017-10-26T11:47:00Z">
        <w:r>
          <w:t xml:space="preserve">These </w:t>
        </w:r>
      </w:ins>
      <w:ins w:id="19" w:author="Andrew Abbott" w:date="2017-10-26T11:45:00Z">
        <w:r w:rsidRPr="004240F9">
          <w:t>c</w:t>
        </w:r>
        <w:r w:rsidR="00033995" w:rsidRPr="004240F9">
          <w:rPr>
            <w:rPrChange w:id="20" w:author="Andrew Abbott" w:date="2017-10-26T11:45:00Z">
              <w:rPr>
                <w:highlight w:val="yellow"/>
              </w:rPr>
            </w:rPrChange>
          </w:rPr>
          <w:t>lassification</w:t>
        </w:r>
        <w:r w:rsidRPr="004240F9">
          <w:rPr>
            <w:rPrChange w:id="21" w:author="Andrew Abbott" w:date="2017-10-26T11:45:00Z">
              <w:rPr>
                <w:highlight w:val="yellow"/>
              </w:rPr>
            </w:rPrChange>
          </w:rPr>
          <w:t xml:space="preserve"> </w:t>
        </w:r>
        <w:r w:rsidRPr="00E927B8">
          <w:t xml:space="preserve">methods </w:t>
        </w:r>
      </w:ins>
      <w:ins w:id="22" w:author="Andrew Abbott" w:date="2017-10-26T11:47:00Z">
        <w:r w:rsidR="00E927B8">
          <w:t xml:space="preserve">are able to very accurately classify or categorize an image into one of the trained classes but often it is first necessary to discover where in an image an object resides and then to classify the object or objects. </w:t>
        </w:r>
      </w:ins>
      <w:ins w:id="23" w:author="Andrew Abbott" w:date="2017-10-26T11:51:00Z">
        <w:r w:rsidR="008C3723">
          <w:t>This area of research is known as object detection.</w:t>
        </w:r>
      </w:ins>
      <w:ins w:id="24" w:author="Andrew Abbott" w:date="2017-10-26T11:52:00Z">
        <w:r w:rsidR="006D02A0">
          <w:t xml:space="preserve"> Uses of neural networks and deep learning for object detection</w:t>
        </w:r>
      </w:ins>
      <w:ins w:id="25" w:author="Andrew Abbott" w:date="2017-10-26T11:53:00Z">
        <w:r w:rsidR="006D02A0">
          <w:t xml:space="preserve"> fit into three major methods. </w:t>
        </w:r>
      </w:ins>
      <w:ins w:id="26" w:author="Andrew Abbott" w:date="2017-10-26T11:54:00Z">
        <w:r w:rsidR="006D02A0">
          <w:t>The first, Faster R-CNNs</w:t>
        </w:r>
      </w:ins>
      <w:ins w:id="27" w:author="Andrew Abbott" w:date="2017-10-26T12:19:00Z">
        <w:r w:rsidR="00D857F1">
          <w:t xml:space="preserve"> </w:t>
        </w:r>
      </w:ins>
      <w:ins w:id="28" w:author="Andrew Abbott" w:date="2017-10-26T12:20:00Z">
        <w:r w:rsidR="00D857F1">
          <w:t>[22]</w:t>
        </w:r>
      </w:ins>
      <w:ins w:id="29" w:author="Andrew Abbott" w:date="2017-10-26T11:54:00Z">
        <w:r w:rsidR="006D02A0">
          <w:t xml:space="preserve"> </w:t>
        </w:r>
      </w:ins>
      <w:ins w:id="30" w:author="Andrew Abbott" w:date="2017-10-26T12:16:00Z">
        <w:r w:rsidR="002D7DC7">
          <w:t xml:space="preserve">refers to a faster implementation of </w:t>
        </w:r>
      </w:ins>
      <w:ins w:id="31" w:author="Andrew Abbott" w:date="2017-10-26T12:17:00Z">
        <w:r w:rsidR="00793559">
          <w:t>R-CNNs where the “R” refers to region proposal networks in a convolutional neural network.</w:t>
        </w:r>
      </w:ins>
      <w:ins w:id="32" w:author="Andrew Abbott" w:date="2017-10-26T12:20:00Z">
        <w:r w:rsidR="00D857F1">
          <w:t xml:space="preserve"> This method, while accurate</w:t>
        </w:r>
      </w:ins>
      <w:ins w:id="33" w:author="Andrew Abbott" w:date="2017-10-26T12:21:00Z">
        <w:r w:rsidR="00D857F1">
          <w:t>,</w:t>
        </w:r>
      </w:ins>
      <w:ins w:id="34" w:author="Andrew Abbott" w:date="2017-10-26T12:20:00Z">
        <w:r w:rsidR="00D857F1">
          <w:t xml:space="preserve"> can be challenging to train and </w:t>
        </w:r>
      </w:ins>
      <w:ins w:id="35" w:author="Andrew Abbott" w:date="2017-10-26T12:21:00Z">
        <w:r w:rsidR="00D857F1">
          <w:t xml:space="preserve">slower than other methods. A second major area of object detection is known as You Only Look Once (YOLO) [23]. The YOLO algorithm is much faster than R_CNN but also much less accurate. </w:t>
        </w:r>
      </w:ins>
      <w:ins w:id="36" w:author="Andrew Abbott" w:date="2017-10-26T12:25:00Z">
        <w:r w:rsidR="00CA582A">
          <w:t xml:space="preserve">YOLO reframes object-detection as a regression problem to </w:t>
        </w:r>
      </w:ins>
      <w:ins w:id="37" w:author="Andrew Abbott" w:date="2017-10-26T12:26:00Z">
        <w:r w:rsidR="00CA582A">
          <w:t>distinct</w:t>
        </w:r>
      </w:ins>
      <w:ins w:id="38" w:author="Andrew Abbott" w:date="2017-10-26T12:25:00Z">
        <w:r w:rsidR="00CA582A">
          <w:t xml:space="preserve"> bounding boxes and class probabilities</w:t>
        </w:r>
      </w:ins>
      <w:ins w:id="39" w:author="Andrew Abbott" w:date="2017-10-26T12:27:00Z">
        <w:r w:rsidR="00CA582A">
          <w:t xml:space="preserve"> from full images in one pass</w:t>
        </w:r>
      </w:ins>
      <w:ins w:id="40" w:author="Andrew Abbott" w:date="2017-10-26T12:25:00Z">
        <w:r w:rsidR="00CA582A">
          <w:t>.</w:t>
        </w:r>
      </w:ins>
      <w:ins w:id="41" w:author="Andrew Abbott" w:date="2017-10-26T12:27:00Z">
        <w:r w:rsidR="00CA582A">
          <w:t xml:space="preserve"> </w:t>
        </w:r>
      </w:ins>
      <w:ins w:id="42" w:author="Andrew Abbott" w:date="2017-10-26T12:37:00Z">
        <w:r w:rsidR="00045F2C">
          <w:t xml:space="preserve">The third type of object detection method is known as Single Shot Detection (SSD). SSDs </w:t>
        </w:r>
      </w:ins>
      <w:ins w:id="43" w:author="Andrew Abbott" w:date="2017-10-26T12:39:00Z">
        <w:r w:rsidR="00AB70FA">
          <w:t xml:space="preserve">which </w:t>
        </w:r>
      </w:ins>
      <w:ins w:id="44" w:author="Andrew Abbott" w:date="2017-10-26T12:40:00Z">
        <w:r w:rsidR="00AB70FA">
          <w:t>was</w:t>
        </w:r>
      </w:ins>
      <w:ins w:id="45" w:author="Andrew Abbott" w:date="2017-10-26T12:39:00Z">
        <w:r w:rsidR="00AB70FA">
          <w:t xml:space="preserve"> originally a Google development, address</w:t>
        </w:r>
      </w:ins>
      <w:ins w:id="46" w:author="Andrew Abbott" w:date="2017-10-26T12:41:00Z">
        <w:r w:rsidR="00AB70FA">
          <w:t>es</w:t>
        </w:r>
      </w:ins>
      <w:ins w:id="47" w:author="Andrew Abbott" w:date="2017-10-26T12:39:00Z">
        <w:r w:rsidR="00AB70FA">
          <w:t xml:space="preserve"> the shortcomings of the other two methods.</w:t>
        </w:r>
      </w:ins>
      <w:ins w:id="48" w:author="Andrew Abbott" w:date="2017-10-26T12:41:00Z">
        <w:r w:rsidR="00AB70FA">
          <w:t xml:space="preserve"> SSDs are much faster than Faster R-CNNs and more accurate than YOLO. </w:t>
        </w:r>
      </w:ins>
    </w:p>
    <w:p w14:paraId="3CA4E726" w14:textId="62A0ADCB" w:rsidR="001B57E6" w:rsidRPr="00E14E8D" w:rsidDel="000A666D" w:rsidRDefault="001B57E6" w:rsidP="00777349">
      <w:pPr>
        <w:ind w:firstLine="230"/>
        <w:rPr>
          <w:del w:id="49" w:author="Dennis Murray" w:date="2017-10-18T20:37:00Z"/>
        </w:rPr>
      </w:pPr>
      <w:del w:id="50" w:author="Dennis Murray" w:date="2017-10-18T20:37:00Z">
        <w:r w:rsidRPr="00E14E8D" w:rsidDel="000A666D">
          <w:delText>The current reach of accessibility features in the urban landscape is central to the research that was performed for this paper.  Bennett, Kirby, and MacDonald [17]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delText>
        </w:r>
      </w:del>
    </w:p>
    <w:p w14:paraId="79E744F1" w14:textId="743E0368" w:rsidR="00C60F58" w:rsidRPr="00E14E8D" w:rsidDel="000A666D" w:rsidRDefault="00C60F58" w:rsidP="00777349">
      <w:pPr>
        <w:ind w:firstLine="230"/>
        <w:rPr>
          <w:del w:id="51" w:author="Dennis Murray" w:date="2017-10-18T20:37:00Z"/>
        </w:rPr>
      </w:pPr>
      <w:del w:id="52" w:author="Dennis Murray" w:date="2017-10-18T20:37:00Z">
        <w:r w:rsidRPr="00E14E8D" w:rsidDel="000A666D">
          <w:delText>It is important to view the context of provisions for access as not special accommodations for persons with disability, but instead bringing the world to be equally accessible to all people.  Bromley et al [18] noted in review of legislation in the United Kingdom seeks to provide access to goods and services to all persons, but not necessarily the facilities containing goods and services.  It is a fine distinction between the tw</w:delText>
        </w:r>
        <w:r w:rsidR="00380F82" w:rsidRPr="00E14E8D" w:rsidDel="000A666D">
          <w:delText>o, and within this context it could be judged that this is the granular difference that describes how accessibility isn’t a special accommodation but provides equal access to all.  Respondents in this survey-based study in Swansea, Wales found 60% thought that lack of curb ramps were a “major” or “prohibitive” obstacle to access.  As a result, respondents had to use domain knowledge of the city to navigate around obstacles, and sometimes take much longer paths to access.</w:delText>
        </w:r>
        <w:r w:rsidR="00B96F49" w:rsidRPr="00E14E8D" w:rsidDel="000A666D">
          <w:delText xml:space="preserve">  Among the respondents, 60.8% agreed that “the way places are designed” is the major problem for wheelchair users.  This attitude was somewhat more evident among younger users of wheelchairs than their older cohort.</w:delText>
        </w:r>
        <w:r w:rsidR="000933AE" w:rsidRPr="00E14E8D" w:rsidDel="000A666D">
          <w:delText xml:space="preserve">  Wheelchair users recommended “more dropped kerbs” more often than any other improvement to the center city shopping experience.</w:delText>
        </w:r>
      </w:del>
    </w:p>
    <w:p w14:paraId="1D46F14D" w14:textId="6BC0BBB4" w:rsidR="003A7666" w:rsidRPr="00E14E8D" w:rsidDel="000A666D" w:rsidRDefault="00B356F3" w:rsidP="00777349">
      <w:pPr>
        <w:ind w:firstLine="230"/>
        <w:rPr>
          <w:del w:id="53" w:author="Dennis Murray" w:date="2017-10-18T20:37:00Z"/>
        </w:rPr>
      </w:pPr>
      <w:del w:id="54" w:author="Dennis Murray" w:date="2017-10-18T20:37:00Z">
        <w:r w:rsidRPr="00E14E8D" w:rsidDel="000A666D">
          <w:delText xml:space="preserve">Another important piece of research was Clarke et al’s </w:delText>
        </w:r>
        <w:r w:rsidR="005F7696" w:rsidRPr="00E14E8D" w:rsidDel="000A666D">
          <w:delText>[13]</w:delText>
        </w:r>
        <w:r w:rsidRPr="00E14E8D" w:rsidDel="000A666D">
          <w:delText xml:space="preserve"> audit of Stree</w:delText>
        </w:r>
        <w:r w:rsidR="00011B3C" w:rsidRPr="00E14E8D" w:rsidDel="000A666D">
          <w:delText>tview images as compared with a</w:delText>
        </w:r>
        <w:r w:rsidR="00082840" w:rsidRPr="00E14E8D" w:rsidDel="000A666D">
          <w:delText>n</w:delText>
        </w:r>
        <w:r w:rsidR="00011B3C" w:rsidRPr="00E14E8D" w:rsidDel="000A666D">
          <w:delText xml:space="preserve"> </w:delText>
        </w:r>
        <w:r w:rsidRPr="00E14E8D" w:rsidDel="000A666D">
          <w:delText>individu</w:delText>
        </w:r>
        <w:r w:rsidR="00011B3C" w:rsidRPr="00E14E8D" w:rsidDel="000A666D">
          <w:delText xml:space="preserve">al’s </w:delText>
        </w:r>
        <w:r w:rsidR="00082840" w:rsidRPr="00E14E8D" w:rsidDel="000A666D">
          <w:delText xml:space="preserve">in-person </w:delText>
        </w:r>
        <w:r w:rsidR="00011B3C" w:rsidRPr="00E14E8D" w:rsidDel="000A666D">
          <w:delText>audit.</w:delText>
        </w:r>
        <w:r w:rsidRPr="00E14E8D" w:rsidDel="000A666D">
          <w:delText xml:space="preserve"> The study involved researchers in neighborhoods in Chicago walking each block from the inside to the outside, essentially walking the block twice, and assessing</w:delText>
        </w:r>
        <w:r w:rsidR="00082840" w:rsidRPr="00E14E8D" w:rsidDel="000A666D">
          <w:delText xml:space="preserve"> the quality of the sidewalks. </w:delText>
        </w:r>
        <w:r w:rsidRPr="00E14E8D" w:rsidDel="000A666D">
          <w:delText xml:space="preserve">This study found that </w:delText>
        </w:r>
        <w:r w:rsidR="00202053" w:rsidRPr="00E14E8D" w:rsidDel="000A666D">
          <w:delText>subjective measures</w:delText>
        </w:r>
        <w:r w:rsidR="00BE6E06" w:rsidRPr="00E14E8D" w:rsidDel="000A666D">
          <w:delText xml:space="preserve"> like</w:delText>
        </w:r>
        <w:r w:rsidR="00202053" w:rsidRPr="00E14E8D" w:rsidDel="000A666D">
          <w:delText xml:space="preserve"> sidewalk quality ha</w:delText>
        </w:r>
        <w:r w:rsidR="00BE6E06" w:rsidRPr="00E14E8D" w:rsidDel="000A666D">
          <w:delText>ve</w:delText>
        </w:r>
        <w:r w:rsidR="00202053" w:rsidRPr="00E14E8D" w:rsidDel="000A666D">
          <w:delText xml:space="preserve"> much lower consistency between </w:delText>
        </w:r>
        <w:r w:rsidR="00BE6E06" w:rsidRPr="00E14E8D" w:rsidDel="000A666D">
          <w:delText xml:space="preserve">observation via </w:delText>
        </w:r>
        <w:r w:rsidR="00202053" w:rsidRPr="00E14E8D" w:rsidDel="000A666D">
          <w:delText>Streetv</w:delText>
        </w:r>
        <w:r w:rsidR="00082840" w:rsidRPr="00E14E8D" w:rsidDel="000A666D">
          <w:delText xml:space="preserve">iew and </w:delText>
        </w:r>
        <w:r w:rsidR="00BE6E06" w:rsidRPr="00E14E8D" w:rsidDel="000A666D">
          <w:delText>in-person observation and grading</w:delText>
        </w:r>
        <w:r w:rsidR="00082840" w:rsidRPr="00E14E8D" w:rsidDel="000A666D">
          <w:delText>.</w:delText>
        </w:r>
        <w:r w:rsidR="00202053" w:rsidRPr="00E14E8D" w:rsidDel="000A666D">
          <w:delText xml:space="preserve"> Essentially, the conclusion is that features requiring high levels of precision can be hard t</w:delText>
        </w:r>
        <w:r w:rsidR="00082840" w:rsidRPr="00E14E8D" w:rsidDel="000A666D">
          <w:delText>o attain via Streetview images.</w:delText>
        </w:r>
        <w:r w:rsidR="00202053" w:rsidRPr="00E14E8D" w:rsidDel="000A666D">
          <w:delText xml:space="preserve"> This poses an inte</w:delText>
        </w:r>
        <w:r w:rsidR="00082840" w:rsidRPr="00E14E8D" w:rsidDel="000A666D">
          <w:delText>resting aspect to our research.</w:delText>
        </w:r>
        <w:r w:rsidR="00202053" w:rsidRPr="00E14E8D" w:rsidDel="000A666D">
          <w:delText xml:space="preserve"> For instance, our model will need to stay informed of areas that have </w:delText>
        </w:r>
        <w:r w:rsidR="00506D18" w:rsidRPr="00E14E8D" w:rsidDel="000A666D">
          <w:delText xml:space="preserve">been treated in the previous time periods.  Therefore, if a database of previously updated sidewalks does not exist, we will need to provide a means of storing projects within a database that allows for </w:delText>
        </w:r>
        <w:r w:rsidR="009D1E99" w:rsidRPr="00E14E8D" w:rsidDel="000A666D">
          <w:delText>those items</w:delText>
        </w:r>
        <w:r w:rsidR="00506D18" w:rsidRPr="00E14E8D" w:rsidDel="000A666D">
          <w:delText xml:space="preserve"> o</w:delText>
        </w:r>
        <w:r w:rsidR="00082840" w:rsidRPr="00E14E8D" w:rsidDel="000A666D">
          <w:delText>r coordinates to be referenced.</w:delText>
        </w:r>
        <w:r w:rsidR="00506D18" w:rsidRPr="00E14E8D" w:rsidDel="000A666D">
          <w:delText xml:space="preserve"> This will prevent outdated Streetview images from being used in the classification and scoring process.</w:delText>
        </w:r>
        <w:r w:rsidR="003A7666" w:rsidRPr="00E14E8D" w:rsidDel="000A666D">
          <w:delText xml:space="preserve"> </w:delText>
        </w:r>
      </w:del>
    </w:p>
    <w:p w14:paraId="45A3E7AC" w14:textId="3AF4D17F" w:rsidR="00EE2654" w:rsidRPr="00E14E8D" w:rsidDel="000A666D" w:rsidRDefault="003A7666" w:rsidP="00777349">
      <w:pPr>
        <w:ind w:firstLine="230"/>
        <w:rPr>
          <w:del w:id="55" w:author="Dennis Murray" w:date="2017-10-18T20:37:00Z"/>
        </w:rPr>
      </w:pPr>
      <w:del w:id="56" w:author="Dennis Murray" w:date="2017-10-18T20:37:00Z">
        <w:r w:rsidRPr="00E14E8D" w:rsidDel="000A666D">
          <w:delText xml:space="preserve">While it is important to see that our research problem can be solved via machine learning techniques, it is also important to see that there is indeed a reason for the application of these techniques to solve the task at hand. Therefore, it is important to see that improving sidewalk quality, coupled with other factors can lead to better health for society overall. In Haina et al </w:delText>
        </w:r>
        <w:r w:rsidR="005F7696" w:rsidRPr="00E14E8D" w:rsidDel="000A666D">
          <w:delText>[11]</w:delText>
        </w:r>
        <w:r w:rsidRPr="00E14E8D" w:rsidDel="000A666D">
          <w:delText xml:space="preserve">, the researchers looked at signal data such as walkability of neighborhoods in relation to the overall health of the individuals in the area. The evidence used to provide insight into the improved environment of an area was sanitation practices and tobacco sales restriction. This coupled with increased walkability of an area leads to higher levels of physical activity and better health over time. </w:delText>
        </w:r>
      </w:del>
    </w:p>
    <w:p w14:paraId="3BFB7D03" w14:textId="6F073AA4" w:rsidR="005515BD" w:rsidRPr="00E14E8D" w:rsidDel="000A666D" w:rsidRDefault="005515BD" w:rsidP="00777349">
      <w:pPr>
        <w:ind w:firstLine="230"/>
        <w:rPr>
          <w:del w:id="57" w:author="Dennis Murray" w:date="2017-10-18T20:37:00Z"/>
        </w:rPr>
      </w:pPr>
      <w:del w:id="58" w:author="Dennis Murray" w:date="2017-10-18T20:37:00Z">
        <w:r w:rsidRPr="00E14E8D" w:rsidDel="000A666D">
          <w:delText>The fourth area of research for this project focused on the general health benefit</w:delText>
        </w:r>
        <w:r w:rsidR="00082840" w:rsidRPr="00E14E8D" w:rsidDel="000A666D">
          <w:delText xml:space="preserve">s of neighborhood walkability. </w:delText>
        </w:r>
        <w:r w:rsidRPr="00E14E8D" w:rsidDel="000A666D">
          <w:delText xml:space="preserve">Deehr and Shumann </w:delText>
        </w:r>
        <w:r w:rsidR="005F7696" w:rsidRPr="00E14E8D" w:rsidDel="000A666D">
          <w:delText>[7]</w:delText>
        </w:r>
        <w:r w:rsidRPr="00E14E8D" w:rsidDel="000A666D">
          <w:delText xml:space="preserve"> provided work for five different neighborhoods in the Seattle area. Their research </w:delText>
        </w:r>
        <w:r w:rsidR="00082840" w:rsidRPr="00E14E8D" w:rsidDel="000A666D">
          <w:delText>considered</w:delText>
        </w:r>
        <w:r w:rsidRPr="00E14E8D" w:rsidDel="000A666D">
          <w:delText xml:space="preserve"> the incidence of pedestrian strikes by motorists, the health factors of walking, and the current modes of transportatio</w:delText>
        </w:r>
        <w:r w:rsidR="00082840" w:rsidRPr="00E14E8D" w:rsidDel="000A666D">
          <w:delText xml:space="preserve">n that pedestrians were using. </w:delText>
        </w:r>
        <w:r w:rsidRPr="00E14E8D" w:rsidDel="000A666D">
          <w:delText xml:space="preserve">Their research led to </w:delText>
        </w:r>
        <w:r w:rsidR="00C619E4" w:rsidRPr="00E14E8D" w:rsidDel="000A666D">
          <w:delText>the city adding additional walking paths, and tra</w:delText>
        </w:r>
        <w:r w:rsidR="00082840" w:rsidRPr="00E14E8D" w:rsidDel="000A666D">
          <w:delText xml:space="preserve">ils. </w:delText>
        </w:r>
        <w:r w:rsidR="00C619E4" w:rsidRPr="00E14E8D" w:rsidDel="000A666D">
          <w:delText>Additionally, much of the research sparked additional community involvement in the design of multi-model transportatio</w:delText>
        </w:r>
        <w:r w:rsidR="0001671A" w:rsidRPr="00E14E8D" w:rsidDel="000A666D">
          <w:delText>n infrastructure. Additional</w:delText>
        </w:r>
        <w:r w:rsidR="00810F48" w:rsidRPr="00E14E8D" w:rsidDel="000A666D">
          <w:delText xml:space="preserve">ly, in Richardson,Troxel et al </w:delText>
        </w:r>
        <w:r w:rsidR="005F7696" w:rsidRPr="00E14E8D" w:rsidDel="000A666D">
          <w:delText>[10]</w:delText>
        </w:r>
        <w:r w:rsidR="0001671A" w:rsidRPr="00E14E8D" w:rsidDel="000A666D">
          <w:delText>, the authors sought to understand whether factors such as green space and walkability resulted in “moderate to vigorous physical activity” for the residents of randomly selected neighborhoods in Pittsburg, PA</w:delText>
        </w:r>
        <w:r w:rsidR="00082840" w:rsidRPr="00E14E8D" w:rsidDel="000A666D">
          <w:delText xml:space="preserve">. </w:delText>
        </w:r>
        <w:r w:rsidR="00511261" w:rsidRPr="00E14E8D" w:rsidDel="000A666D">
          <w:delText xml:space="preserve">When controlling for factors such as crime, green space, and walkability in the selected targets, it was discovered that variables such as gender, age, education, and overall walkability of the neighborhood did play significant roles in the levels of </w:delText>
        </w:r>
        <w:r w:rsidR="00082840" w:rsidRPr="00E14E8D" w:rsidDel="000A666D">
          <w:delText xml:space="preserve">physical activity for an area. </w:delText>
        </w:r>
        <w:r w:rsidR="00511261" w:rsidRPr="00E14E8D" w:rsidDel="000A666D">
          <w:delText xml:space="preserve">This research helps us reaffirm that there is immense potential for identifying areas that need this sort of infrastructure. Ultimately the goals of helping people lead healthier and safer lives are potential outcomes of the modeling exercise laid out in this paper.  </w:delText>
        </w:r>
      </w:del>
    </w:p>
    <w:p w14:paraId="4A68F57E" w14:textId="26EE62B8" w:rsidR="007214AA" w:rsidRPr="00E14E8D" w:rsidRDefault="00511261" w:rsidP="00777349">
      <w:pPr>
        <w:ind w:firstLine="230"/>
      </w:pPr>
      <w:r w:rsidRPr="00E14E8D">
        <w:t xml:space="preserve">Overall, our research helped us layout the precedent for image </w:t>
      </w:r>
      <w:ins w:id="59" w:author="Andrew Abbott" w:date="2017-10-26T12:45:00Z">
        <w:r w:rsidR="006308B7">
          <w:t>classification and object detection</w:t>
        </w:r>
      </w:ins>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7777777" w:rsidR="00605CB7" w:rsidRPr="00E14E8D" w:rsidRDefault="00605CB7" w:rsidP="00777349">
      <w:pPr>
        <w:pStyle w:val="heading10"/>
        <w:ind w:firstLine="230"/>
      </w:pPr>
      <w:commentRangeStart w:id="60"/>
      <w:r w:rsidRPr="00E14E8D">
        <w:t>4   Algorithm Design and Solution</w:t>
      </w:r>
      <w:commentRangeEnd w:id="60"/>
      <w:r w:rsidR="00F30199">
        <w:rPr>
          <w:rStyle w:val="CommentReference"/>
          <w:b w:val="0"/>
        </w:rPr>
        <w:commentReference w:id="60"/>
      </w:r>
    </w:p>
    <w:p w14:paraId="5C8C435F" w14:textId="04E3BEC1" w:rsidR="009639CC" w:rsidRPr="00E14E8D" w:rsidRDefault="009639CC" w:rsidP="00777349">
      <w:pPr>
        <w:ind w:firstLine="230"/>
      </w:pPr>
      <w:r w:rsidRPr="00E14E8D">
        <w:t xml:space="preserve">The </w:t>
      </w:r>
      <w:ins w:id="61" w:author="Andrew Abbott" w:date="2017-10-26T13:45:00Z">
        <w:r w:rsidR="00E511CA">
          <w:t xml:space="preserve">classification </w:t>
        </w:r>
      </w:ins>
      <w:r w:rsidRPr="00E14E8D">
        <w:t>approach selected implemented a convolutional neural network as the final solution</w:t>
      </w:r>
      <w:r w:rsidR="00466D43" w:rsidRPr="00E14E8D">
        <w:t>. The model employs a simple 4-</w:t>
      </w:r>
      <w:r w:rsidRPr="00E14E8D">
        <w:t xml:space="preserve">layer approach and the implementation of </w:t>
      </w:r>
      <w:ins w:id="62" w:author="Andrew Abbott" w:date="2017-10-26T13:46:00Z">
        <w:r w:rsidR="002D35F4">
          <w:t>a rectified linear unit (</w:t>
        </w:r>
      </w:ins>
      <w:ins w:id="63" w:author="Andrew Abbott" w:date="2017-10-26T13:47:00Z">
        <w:r w:rsidR="002D35F4">
          <w:t>ReLU</w:t>
        </w:r>
      </w:ins>
      <w:ins w:id="64" w:author="Andrew Abbott" w:date="2017-10-26T13:46:00Z">
        <w:r w:rsidR="002D35F4">
          <w:t xml:space="preserve">) </w:t>
        </w:r>
      </w:ins>
      <w:r w:rsidRPr="00E14E8D">
        <w:t xml:space="preserve">the activation function </w:t>
      </w:r>
      <w:r w:rsidR="00466D43" w:rsidRPr="00E14E8D">
        <w:t>with</w:t>
      </w:r>
      <w:r w:rsidRPr="00E14E8D">
        <w:t xml:space="preserve"> the popular and efficient Adam optimization algorithm</w:t>
      </w:r>
      <w:ins w:id="65" w:author="Andrew Abbott" w:date="2017-10-26T13:48:00Z">
        <w:r w:rsidR="002D35F4">
          <w:t xml:space="preserve">, which is an extension of stochastic </w:t>
        </w:r>
        <w:r w:rsidR="002D35F4">
          <w:lastRenderedPageBreak/>
          <w:t>gradient descent</w:t>
        </w:r>
      </w:ins>
      <w:r w:rsidRPr="00E14E8D">
        <w:t>.  In the interest of processing time, the images received from the Google StreetView</w:t>
      </w:r>
      <w:r w:rsidR="00466D43" w:rsidRPr="00E14E8D">
        <w:t xml:space="preserve"> were rescaled to 100 by 100 pixels with the color vector retained in the image. Each image was also scaled prior to being fed into the model. While there are many means for strong cross-validation procedures in existence, the chosen approach in this instance was a simple 80/20 split. This provided the model with plenty of data from which to learn and a modest amount of data for testing. Additionally, the model used the Keras sequential model with Google’s TensorFlow backend. The model also used 30 filters for each image and the size of each scanning filter was 3 by 3. This approach, while standard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ins w:id="66" w:author="Andrew Abbott" w:date="2017-10-26T13:50:00Z">
        <w:r w:rsidR="00955913">
          <w:t>G</w:t>
        </w:r>
      </w:ins>
      <w:del w:id="67" w:author="Andrew Abbott" w:date="2017-10-26T13:50:00Z">
        <w:r w:rsidR="007F381A" w:rsidRPr="00E14E8D" w:rsidDel="00955913">
          <w:delText>G</w:delText>
        </w:r>
      </w:del>
      <w:r w:rsidR="007F381A" w:rsidRPr="00E14E8D">
        <w:t>rid</w:t>
      </w:r>
      <w:ins w:id="68" w:author="Andrew Abbott" w:date="2017-10-26T13:50:00Z">
        <w:r w:rsidR="00955913">
          <w:t xml:space="preserve"> S</w:t>
        </w:r>
      </w:ins>
      <w:del w:id="69" w:author="Andrew Abbott" w:date="2017-10-26T13:50:00Z">
        <w:r w:rsidR="007F381A" w:rsidRPr="00E14E8D" w:rsidDel="00955913">
          <w:delText>S</w:delText>
        </w:r>
      </w:del>
      <w:r w:rsidR="007F381A" w:rsidRPr="00E14E8D">
        <w:t>earch of the filter parameter was performed. Upon further evaluation of the filters, it was ultimately decided that 30 filters was optimal. Since adding additional filters did not tend to increase</w:t>
      </w:r>
      <w:ins w:id="70" w:author="Andrew Abbott" w:date="2017-10-25T14:38:00Z">
        <w:r w:rsidR="00BC0C66">
          <w:t>d</w:t>
        </w:r>
      </w:ins>
      <w:r w:rsidR="007F381A" w:rsidRPr="00E14E8D">
        <w:t xml:space="preserve"> accuracy, and greatly increased compute time, it was decided that the 30-filter approach was indeed a sound model parameter.</w:t>
      </w:r>
    </w:p>
    <w:p w14:paraId="5612A2EE" w14:textId="77777777" w:rsidR="0042313B" w:rsidRPr="00955913" w:rsidRDefault="007F381A" w:rsidP="00777349">
      <w:pPr>
        <w:ind w:firstLine="230"/>
        <w:rPr>
          <w:ins w:id="71" w:author="Andrew Abbott" w:date="2017-10-25T14:41:00Z"/>
        </w:rPr>
      </w:pPr>
      <w:r w:rsidRPr="00E14E8D">
        <w:t xml:space="preserve">The resulting model identifies curb cuts correctly 80% of the time. As a baseline approach, a Support Vector Machine and a Logistic Regression were both trained on the same data and evaluated for accuracy. Both models only resulted in an accuracy score of 67%. Therefore, the Convolutional Neural Network did indeed provide a level of precision that could not be attained in more basic machine learning approaches. It was also noticed that the time needed to train these models was also considerably more </w:t>
      </w:r>
      <w:r w:rsidRPr="00955913">
        <w:t>than the amount of time needed to train the neural network.</w:t>
      </w:r>
    </w:p>
    <w:p w14:paraId="646E7F63" w14:textId="5A863AF2" w:rsidR="00177985" w:rsidRDefault="00955913" w:rsidP="00844F4D">
      <w:pPr>
        <w:ind w:firstLine="230"/>
        <w:rPr>
          <w:ins w:id="72" w:author="Andrew Abbott" w:date="2017-10-26T14:30:00Z"/>
        </w:rPr>
      </w:pPr>
      <w:ins w:id="73" w:author="Andrew Abbott" w:date="2017-10-26T13:51:00Z">
        <w:r w:rsidRPr="00955913">
          <w:rPr>
            <w:rPrChange w:id="74" w:author="Andrew Abbott" w:date="2017-10-26T13:56:00Z">
              <w:rPr>
                <w:highlight w:val="yellow"/>
              </w:rPr>
            </w:rPrChange>
          </w:rPr>
          <w:t>Having established that convolutional neural networks are able to accurately classify sidewalk curb ramps and curbs without ramps we then turned our focus to the deployment of those CNNs to the task at hand, which is to detect and to classify curb ramps and missing curb ramps in Google Street View images.</w:t>
        </w:r>
      </w:ins>
      <w:ins w:id="75" w:author="Andrew Abbott" w:date="2017-10-26T13:56:00Z">
        <w:r>
          <w:t xml:space="preserve"> </w:t>
        </w:r>
      </w:ins>
      <w:ins w:id="76" w:author="Andrew Abbott" w:date="2017-10-26T14:12:00Z">
        <w:r w:rsidR="00DB1A4A">
          <w:t xml:space="preserve">For this task we used </w:t>
        </w:r>
        <w:r w:rsidR="00635BC0">
          <w:t>Google’s TensorFlow Object Detection API.</w:t>
        </w:r>
      </w:ins>
      <w:ins w:id="77" w:author="Andrew Abbott" w:date="2017-10-26T14:13:00Z">
        <w:r w:rsidR="00FA2B9C">
          <w:t xml:space="preserve"> </w:t>
        </w:r>
      </w:ins>
      <w:ins w:id="78" w:author="Andrew Abbott" w:date="2017-10-26T14:14:00Z">
        <w:r w:rsidR="00671359">
          <w:t>The API used the TFRecord file format, so we cr</w:t>
        </w:r>
      </w:ins>
      <w:ins w:id="79" w:author="Andrew Abbott" w:date="2017-10-26T14:15:00Z">
        <w:r w:rsidR="00671359">
          <w:t>e</w:t>
        </w:r>
      </w:ins>
      <w:ins w:id="80" w:author="Andrew Abbott" w:date="2017-10-26T14:14:00Z">
        <w:r w:rsidR="00671359">
          <w:t xml:space="preserve">ated a script to </w:t>
        </w:r>
      </w:ins>
      <w:ins w:id="81" w:author="Andrew Abbott" w:date="2017-10-26T14:15:00Z">
        <w:r w:rsidR="00671359">
          <w:t xml:space="preserve">generate a TFRecord file for a training set and a test set from the UMD Project Sidewalk data set. </w:t>
        </w:r>
      </w:ins>
      <w:ins w:id="82" w:author="Andrew Abbott" w:date="2017-10-26T14:17:00Z">
        <w:r w:rsidR="00E31B4A">
          <w:t xml:space="preserve">For training, a </w:t>
        </w:r>
      </w:ins>
      <w:ins w:id="83" w:author="Andrew Abbott" w:date="2017-10-26T14:18:00Z">
        <w:r w:rsidR="00E31B4A">
          <w:t>pipeline</w:t>
        </w:r>
      </w:ins>
      <w:ins w:id="84" w:author="Andrew Abbott" w:date="2017-10-26T14:17:00Z">
        <w:r w:rsidR="00E31B4A">
          <w:t xml:space="preserve"> </w:t>
        </w:r>
      </w:ins>
      <w:ins w:id="85" w:author="Andrew Abbott" w:date="2017-10-26T14:18:00Z">
        <w:r w:rsidR="00E31B4A">
          <w:t>is needed. The TensorFlow repository provides sample pipeline config</w:t>
        </w:r>
      </w:ins>
      <w:ins w:id="86" w:author="Andrew Abbott" w:date="2017-10-26T14:39:00Z">
        <w:r w:rsidR="00E67733">
          <w:t>uration</w:t>
        </w:r>
      </w:ins>
      <w:ins w:id="87" w:author="Andrew Abbott" w:date="2017-10-26T14:18:00Z">
        <w:r w:rsidR="00E31B4A">
          <w:t xml:space="preserve"> files and for our training we used the </w:t>
        </w:r>
      </w:ins>
      <w:ins w:id="88" w:author="Andrew Abbott" w:date="2017-10-26T14:19:00Z">
        <w:r w:rsidR="00E31B4A">
          <w:t>‘ssd_mobilenet_v1_pets.config’ file with adjustments to fit our data set. The mobilenet model is designed to be used when resources are limited, such as on mobile devices. Given our limited compute resources and the balance between speed and accuracy that the SSD method provides, we chose the SSD mobilenet configuration. In actual deployment, given adequate resources, a different or custom network such as the classification network used above</w:t>
        </w:r>
      </w:ins>
      <w:ins w:id="89" w:author="Andrew Abbott" w:date="2017-10-26T14:24:00Z">
        <w:r w:rsidR="00E31B4A">
          <w:t>, and a larger training data set,</w:t>
        </w:r>
      </w:ins>
      <w:ins w:id="90" w:author="Andrew Abbott" w:date="2017-10-26T14:19:00Z">
        <w:r w:rsidR="00E31B4A">
          <w:t xml:space="preserve"> would provide better performance.</w:t>
        </w:r>
      </w:ins>
      <w:ins w:id="91" w:author="Andrew Abbott" w:date="2017-10-26T14:28:00Z">
        <w:r w:rsidR="00844F4D">
          <w:t xml:space="preserve"> In order to speed up training we also used a pre-trained model checkpoint</w:t>
        </w:r>
      </w:ins>
      <w:ins w:id="92" w:author="Andrew Abbott" w:date="2017-10-26T14:29:00Z">
        <w:r w:rsidR="00844F4D">
          <w:t xml:space="preserve"> as is recommended.</w:t>
        </w:r>
      </w:ins>
      <w:ins w:id="93" w:author="Andrew Abbott" w:date="2017-10-26T14:30:00Z">
        <w:r w:rsidR="00844F4D">
          <w:t xml:space="preserve"> </w:t>
        </w:r>
      </w:ins>
      <w:ins w:id="94" w:author="Andrew Abbott" w:date="2017-10-26T14:26:00Z">
        <w:r w:rsidR="00844F4D">
          <w:t xml:space="preserve">The training and evaluation jobs ran for just under 15 hours with </w:t>
        </w:r>
      </w:ins>
      <w:ins w:id="95" w:author="Andrew Abbott" w:date="2017-10-26T14:27:00Z">
        <w:r w:rsidR="00844F4D">
          <w:t>6440 steps.</w:t>
        </w:r>
      </w:ins>
      <w:ins w:id="96" w:author="Andrew Abbott" w:date="2017-10-26T14:30:00Z">
        <w:r w:rsidR="00844F4D">
          <w:t xml:space="preserve"> </w:t>
        </w:r>
      </w:ins>
      <w:ins w:id="97" w:author="Andrew Abbott" w:date="2017-10-26T14:46:00Z">
        <w:r w:rsidR="00A52C4A">
          <w:t>Figure 1</w:t>
        </w:r>
      </w:ins>
      <w:ins w:id="98" w:author="Andrew Abbott" w:date="2017-10-26T14:30:00Z">
        <w:r w:rsidR="00A52C4A">
          <w:t xml:space="preserve"> shows</w:t>
        </w:r>
        <w:r w:rsidR="00844F4D">
          <w:t xml:space="preserve"> the Total Loss as training evolved.</w:t>
        </w:r>
      </w:ins>
      <w:ins w:id="99" w:author="Andrew Abbott" w:date="2017-10-26T14:38:00Z">
        <w:r w:rsidR="00E67733">
          <w:t xml:space="preserve"> </w:t>
        </w:r>
      </w:ins>
      <w:ins w:id="100" w:author="Andrew Abbott" w:date="2017-10-26T14:39:00Z">
        <w:r w:rsidR="00E67733">
          <w:t>While the loss is not as low as we would have liked, we have demonstrated the applicability of this method to our problem.</w:t>
        </w:r>
      </w:ins>
    </w:p>
    <w:p w14:paraId="65299661" w14:textId="77777777" w:rsidR="00A52C4A" w:rsidRDefault="00844F4D" w:rsidP="00A52C4A">
      <w:pPr>
        <w:keepNext/>
        <w:ind w:firstLine="230"/>
        <w:rPr>
          <w:ins w:id="101" w:author="Andrew Abbott" w:date="2017-10-26T14:45:00Z"/>
        </w:rPr>
        <w:pPrChange w:id="102" w:author="Andrew Abbott" w:date="2017-10-26T14:45:00Z">
          <w:pPr>
            <w:ind w:firstLine="230"/>
          </w:pPr>
        </w:pPrChange>
      </w:pPr>
      <w:ins w:id="103" w:author="Andrew Abbott" w:date="2017-10-26T14:31:00Z">
        <w:r w:rsidRPr="00844F4D">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ins>
    </w:p>
    <w:p w14:paraId="25A9A1B9" w14:textId="7B580722" w:rsidR="00844F4D" w:rsidRDefault="00A52C4A" w:rsidP="00A52C4A">
      <w:pPr>
        <w:pStyle w:val="Caption"/>
        <w:rPr>
          <w:ins w:id="104" w:author="Andrew Abbott" w:date="2017-10-26T14:31:00Z"/>
        </w:rPr>
        <w:pPrChange w:id="105" w:author="Andrew Abbott" w:date="2017-10-26T14:45:00Z">
          <w:pPr>
            <w:ind w:firstLine="230"/>
          </w:pPr>
        </w:pPrChange>
      </w:pPr>
      <w:ins w:id="106" w:author="Andrew Abbott" w:date="2017-10-26T14:45:00Z">
        <w:r>
          <w:t xml:space="preserve">Figure </w:t>
        </w:r>
        <w:r>
          <w:fldChar w:fldCharType="begin"/>
        </w:r>
        <w:r>
          <w:instrText xml:space="preserve"> SEQ Figure \* ARABIC </w:instrText>
        </w:r>
      </w:ins>
      <w:r>
        <w:fldChar w:fldCharType="separate"/>
      </w:r>
      <w:ins w:id="107" w:author="Andrew Abbott" w:date="2017-10-26T14:46:00Z">
        <w:r>
          <w:rPr>
            <w:noProof/>
          </w:rPr>
          <w:t>1</w:t>
        </w:r>
      </w:ins>
      <w:ins w:id="108" w:author="Andrew Abbott" w:date="2017-10-26T14:45:00Z">
        <w:r>
          <w:fldChar w:fldCharType="end"/>
        </w:r>
      </w:ins>
    </w:p>
    <w:p w14:paraId="385EFD08" w14:textId="3A9B78BB" w:rsidR="00844F4D" w:rsidRDefault="00E67733" w:rsidP="00844F4D">
      <w:pPr>
        <w:ind w:firstLine="230"/>
        <w:rPr>
          <w:ins w:id="109" w:author="Andrew Abbott" w:date="2017-10-26T14:42:00Z"/>
        </w:rPr>
      </w:pPr>
      <w:ins w:id="110" w:author="Andrew Abbott" w:date="2017-10-26T14:41:00Z">
        <w:r>
          <w:t>After the training completed, we exported the trained model to be used for inference. This trained model can be used for many different applications, including streaming video and mobile</w:t>
        </w:r>
      </w:ins>
      <w:ins w:id="111" w:author="Andrew Abbott" w:date="2017-10-26T14:42:00Z">
        <w:r w:rsidR="008B0216">
          <w:t xml:space="preserve"> uses. Some example output is shown </w:t>
        </w:r>
      </w:ins>
      <w:ins w:id="112" w:author="Andrew Abbott" w:date="2017-10-26T14:46:00Z">
        <w:r w:rsidR="00A52C4A">
          <w:t>in Figures 2 through 5</w:t>
        </w:r>
      </w:ins>
      <w:bookmarkStart w:id="113" w:name="_GoBack"/>
      <w:bookmarkEnd w:id="113"/>
      <w:ins w:id="114" w:author="Andrew Abbott" w:date="2017-10-26T14:42:00Z">
        <w:r w:rsidR="008B0216">
          <w:t>.</w:t>
        </w:r>
      </w:ins>
    </w:p>
    <w:p w14:paraId="373C8D92" w14:textId="77777777" w:rsidR="00A52C4A" w:rsidRDefault="00A52C4A" w:rsidP="00A52C4A">
      <w:pPr>
        <w:keepNext/>
        <w:ind w:firstLine="230"/>
        <w:rPr>
          <w:ins w:id="115" w:author="Andrew Abbott" w:date="2017-10-26T14:45:00Z"/>
        </w:rPr>
        <w:pPrChange w:id="116" w:author="Andrew Abbott" w:date="2017-10-26T14:45:00Z">
          <w:pPr>
            <w:ind w:firstLine="230"/>
          </w:pPr>
        </w:pPrChange>
      </w:pPr>
      <w:ins w:id="117" w:author="Andrew Abbott" w:date="2017-10-26T14:44:00Z">
        <w:r>
          <w:rPr>
            <w:noProof/>
            <w:lang w:eastAsia="en-US"/>
          </w:rPr>
          <w:drawing>
            <wp:inline distT="0" distB="0" distL="0" distR="0" wp14:anchorId="1808F08B" wp14:editId="25A6EF5A">
              <wp:extent cx="4385945" cy="2260600"/>
              <wp:effectExtent l="0" t="0" r="8255"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55B038F2" w14:textId="41BFD4FF" w:rsidR="00A52C4A" w:rsidRDefault="00A52C4A" w:rsidP="00A52C4A">
      <w:pPr>
        <w:pStyle w:val="Caption"/>
        <w:rPr>
          <w:ins w:id="118" w:author="Andrew Abbott" w:date="2017-10-26T14:44:00Z"/>
        </w:rPr>
        <w:pPrChange w:id="119" w:author="Andrew Abbott" w:date="2017-10-26T14:45:00Z">
          <w:pPr>
            <w:ind w:firstLine="230"/>
          </w:pPr>
        </w:pPrChange>
      </w:pPr>
      <w:ins w:id="120" w:author="Andrew Abbott" w:date="2017-10-26T14:45:00Z">
        <w:r>
          <w:t xml:space="preserve">Figure </w:t>
        </w:r>
        <w:r>
          <w:fldChar w:fldCharType="begin"/>
        </w:r>
        <w:r>
          <w:instrText xml:space="preserve"> SEQ Figure \* ARABIC </w:instrText>
        </w:r>
      </w:ins>
      <w:r>
        <w:fldChar w:fldCharType="separate"/>
      </w:r>
      <w:ins w:id="121" w:author="Andrew Abbott" w:date="2017-10-26T14:46:00Z">
        <w:r>
          <w:rPr>
            <w:noProof/>
          </w:rPr>
          <w:t>2</w:t>
        </w:r>
      </w:ins>
      <w:ins w:id="122" w:author="Andrew Abbott" w:date="2017-10-26T14:45:00Z">
        <w:r>
          <w:fldChar w:fldCharType="end"/>
        </w:r>
      </w:ins>
    </w:p>
    <w:p w14:paraId="79E8C5F9" w14:textId="77777777" w:rsidR="00A52C4A" w:rsidRDefault="00A52C4A" w:rsidP="00A52C4A">
      <w:pPr>
        <w:keepNext/>
        <w:ind w:firstLine="230"/>
        <w:rPr>
          <w:ins w:id="123" w:author="Andrew Abbott" w:date="2017-10-26T14:46:00Z"/>
        </w:rPr>
        <w:pPrChange w:id="124" w:author="Andrew Abbott" w:date="2017-10-26T14:46:00Z">
          <w:pPr>
            <w:ind w:firstLine="230"/>
          </w:pPr>
        </w:pPrChange>
      </w:pPr>
      <w:ins w:id="125" w:author="Andrew Abbott" w:date="2017-10-26T14:44:00Z">
        <w:r>
          <w:rPr>
            <w:noProof/>
            <w:lang w:eastAsia="en-US"/>
          </w:rPr>
          <w:lastRenderedPageBreak/>
          <w:drawing>
            <wp:inline distT="0" distB="0" distL="0" distR="0" wp14:anchorId="650ED8F3" wp14:editId="16AB75EE">
              <wp:extent cx="4385945" cy="2260600"/>
              <wp:effectExtent l="0" t="0" r="8255" b="0"/>
              <wp:docPr id="3" name="Picture 3"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3A4DEF76" w14:textId="77CC7536" w:rsidR="008B0216" w:rsidRDefault="00A52C4A" w:rsidP="00A52C4A">
      <w:pPr>
        <w:pStyle w:val="Caption"/>
        <w:rPr>
          <w:ins w:id="126" w:author="Andrew Abbott" w:date="2017-10-26T14:44:00Z"/>
        </w:rPr>
        <w:pPrChange w:id="127" w:author="Andrew Abbott" w:date="2017-10-26T14:46:00Z">
          <w:pPr>
            <w:ind w:firstLine="230"/>
          </w:pPr>
        </w:pPrChange>
      </w:pPr>
      <w:ins w:id="128" w:author="Andrew Abbott" w:date="2017-10-26T14:46:00Z">
        <w:r>
          <w:t xml:space="preserve">Figure </w:t>
        </w:r>
        <w:r>
          <w:fldChar w:fldCharType="begin"/>
        </w:r>
        <w:r>
          <w:instrText xml:space="preserve"> SEQ Figure \* ARABIC </w:instrText>
        </w:r>
      </w:ins>
      <w:r>
        <w:fldChar w:fldCharType="separate"/>
      </w:r>
      <w:ins w:id="129" w:author="Andrew Abbott" w:date="2017-10-26T14:46:00Z">
        <w:r>
          <w:rPr>
            <w:noProof/>
          </w:rPr>
          <w:t>3</w:t>
        </w:r>
        <w:r>
          <w:fldChar w:fldCharType="end"/>
        </w:r>
      </w:ins>
    </w:p>
    <w:p w14:paraId="74733C77" w14:textId="77777777" w:rsidR="00A52C4A" w:rsidRDefault="00A52C4A" w:rsidP="00A52C4A">
      <w:pPr>
        <w:keepNext/>
        <w:ind w:firstLine="230"/>
        <w:rPr>
          <w:ins w:id="130" w:author="Andrew Abbott" w:date="2017-10-26T14:46:00Z"/>
        </w:rPr>
        <w:pPrChange w:id="131" w:author="Andrew Abbott" w:date="2017-10-26T14:46:00Z">
          <w:pPr>
            <w:ind w:firstLine="230"/>
          </w:pPr>
        </w:pPrChange>
      </w:pPr>
      <w:ins w:id="132" w:author="Andrew Abbott" w:date="2017-10-26T14:44:00Z">
        <w:r>
          <w:rPr>
            <w:noProof/>
            <w:lang w:eastAsia="en-US"/>
          </w:rPr>
          <w:drawing>
            <wp:inline distT="0" distB="0" distL="0" distR="0" wp14:anchorId="16E53691" wp14:editId="2E09A5A6">
              <wp:extent cx="4385945" cy="2260600"/>
              <wp:effectExtent l="0" t="0" r="8255" b="0"/>
              <wp:docPr id="4" name="Picture 4" descr="/Users/andrewabbott/Deskto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drewabbott/Desktop/imag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11FA678" w14:textId="3A4F07EB" w:rsidR="00A52C4A" w:rsidRDefault="00A52C4A" w:rsidP="00A52C4A">
      <w:pPr>
        <w:pStyle w:val="Caption"/>
        <w:rPr>
          <w:ins w:id="133" w:author="Andrew Abbott" w:date="2017-10-26T14:45:00Z"/>
        </w:rPr>
        <w:pPrChange w:id="134" w:author="Andrew Abbott" w:date="2017-10-26T14:46:00Z">
          <w:pPr>
            <w:ind w:firstLine="230"/>
          </w:pPr>
        </w:pPrChange>
      </w:pPr>
      <w:ins w:id="135" w:author="Andrew Abbott" w:date="2017-10-26T14:46:00Z">
        <w:r>
          <w:t xml:space="preserve">Figure </w:t>
        </w:r>
        <w:r>
          <w:fldChar w:fldCharType="begin"/>
        </w:r>
        <w:r>
          <w:instrText xml:space="preserve"> SEQ Figure \* ARABIC </w:instrText>
        </w:r>
      </w:ins>
      <w:r>
        <w:fldChar w:fldCharType="separate"/>
      </w:r>
      <w:ins w:id="136" w:author="Andrew Abbott" w:date="2017-10-26T14:46:00Z">
        <w:r>
          <w:rPr>
            <w:noProof/>
          </w:rPr>
          <w:t>4</w:t>
        </w:r>
        <w:r>
          <w:fldChar w:fldCharType="end"/>
        </w:r>
      </w:ins>
    </w:p>
    <w:p w14:paraId="569D6E9A" w14:textId="77777777" w:rsidR="00A52C4A" w:rsidRDefault="00A52C4A" w:rsidP="00A52C4A">
      <w:pPr>
        <w:keepNext/>
        <w:ind w:firstLine="230"/>
        <w:rPr>
          <w:ins w:id="137" w:author="Andrew Abbott" w:date="2017-10-26T14:46:00Z"/>
        </w:rPr>
        <w:pPrChange w:id="138" w:author="Andrew Abbott" w:date="2017-10-26T14:46:00Z">
          <w:pPr>
            <w:ind w:firstLine="230"/>
          </w:pPr>
        </w:pPrChange>
      </w:pPr>
      <w:ins w:id="139" w:author="Andrew Abbott" w:date="2017-10-26T14:45:00Z">
        <w:r>
          <w:rPr>
            <w:noProof/>
            <w:lang w:eastAsia="en-US"/>
          </w:rPr>
          <w:lastRenderedPageBreak/>
          <w:drawing>
            <wp:inline distT="0" distB="0" distL="0" distR="0" wp14:anchorId="5B4E1FAE" wp14:editId="638D1A38">
              <wp:extent cx="4385945" cy="2260600"/>
              <wp:effectExtent l="0" t="0" r="8255" b="0"/>
              <wp:docPr id="5" name="Picture 5" descr="/Users/andrewabbott/Deskto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drewabbott/Desktop/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5945" cy="2260600"/>
                      </a:xfrm>
                      <a:prstGeom prst="rect">
                        <a:avLst/>
                      </a:prstGeom>
                      <a:noFill/>
                      <a:ln>
                        <a:noFill/>
                      </a:ln>
                    </pic:spPr>
                  </pic:pic>
                </a:graphicData>
              </a:graphic>
            </wp:inline>
          </w:drawing>
        </w:r>
      </w:ins>
    </w:p>
    <w:p w14:paraId="70D1FB98" w14:textId="4E5ED821" w:rsidR="00A52C4A" w:rsidRPr="00E14E8D" w:rsidRDefault="00A52C4A" w:rsidP="00A52C4A">
      <w:pPr>
        <w:pStyle w:val="Caption"/>
        <w:pPrChange w:id="140" w:author="Andrew Abbott" w:date="2017-10-26T14:46:00Z">
          <w:pPr>
            <w:ind w:firstLine="230"/>
          </w:pPr>
        </w:pPrChange>
      </w:pPr>
      <w:ins w:id="141" w:author="Andrew Abbott" w:date="2017-10-26T14:46:00Z">
        <w:r>
          <w:t xml:space="preserve">Figure </w:t>
        </w:r>
        <w:r>
          <w:fldChar w:fldCharType="begin"/>
        </w:r>
        <w:r>
          <w:instrText xml:space="preserve"> SEQ Figure \* ARABIC </w:instrText>
        </w:r>
      </w:ins>
      <w:r>
        <w:fldChar w:fldCharType="separate"/>
      </w:r>
      <w:ins w:id="142" w:author="Andrew Abbott" w:date="2017-10-26T14:46:00Z">
        <w:r>
          <w:rPr>
            <w:noProof/>
          </w:rPr>
          <w:t>5</w:t>
        </w:r>
        <w:r>
          <w:fldChar w:fldCharType="end"/>
        </w:r>
      </w:ins>
    </w:p>
    <w:p w14:paraId="25231027" w14:textId="2334EBFC" w:rsidR="00E06BBA" w:rsidRPr="00E14E8D" w:rsidRDefault="00E06BBA" w:rsidP="00777349">
      <w:pPr>
        <w:ind w:firstLine="230"/>
      </w:pPr>
      <w:r w:rsidRPr="00E14E8D">
        <w:t xml:space="preserve">The output of this approach leads to the implementation of the QSI model that can then be used for municipalities to identify areas of focus for accessibility investment.  The QSI is simple. The score is essentially just the number of curb ramps divided by the number of intersections for each 1 mile of street. It is recommended that streets be broken into 1-mile blocks for assessment purposes. This ensures that city grids do not become diluted in the overall assessment of the city streets.  (NEXT STEPS) </w:t>
      </w:r>
    </w:p>
    <w:p w14:paraId="346C8C72" w14:textId="4983F677" w:rsidR="007F381A" w:rsidRPr="00E14E8D" w:rsidRDefault="00E06BBA" w:rsidP="00777349">
      <w:pPr>
        <w:ind w:firstLine="230"/>
      </w:pPr>
      <w:r w:rsidRPr="00E14E8D">
        <w:t>Currently, we are working on a way to ingest images of 1-mile street blocks from areas of Dallas in order to score those streets with our model. We will then be able to rank 1-mile street sections for Dallas, see how Dallas compares to other major metropolitan areas, and recommend areas for attention to the city planning committee. This recommendation will be the ultimate output of our presentation</w:t>
      </w:r>
      <w:ins w:id="143" w:author="Andrew Abbott" w:date="2017-10-26T12:34:00Z">
        <w:r w:rsidR="00CA582A">
          <w:t>.</w:t>
        </w:r>
      </w:ins>
    </w:p>
    <w:p w14:paraId="28483FCD" w14:textId="77777777" w:rsidR="007F381A" w:rsidRPr="00E14E8D" w:rsidRDefault="007F381A" w:rsidP="00777349">
      <w:pPr>
        <w:ind w:firstLine="230"/>
      </w:pPr>
    </w:p>
    <w:p w14:paraId="26AC8336" w14:textId="77777777" w:rsidR="006B6EAB" w:rsidRPr="00E14E8D" w:rsidRDefault="006B6EAB" w:rsidP="009747F7">
      <w:pPr>
        <w:ind w:firstLine="0"/>
      </w:pPr>
    </w:p>
    <w:p w14:paraId="49521ED2" w14:textId="04539A30" w:rsidR="00CA582A" w:rsidRDefault="00CA582A" w:rsidP="00045F2C">
      <w:pPr>
        <w:pStyle w:val="p1a"/>
      </w:pPr>
    </w:p>
    <w:p w14:paraId="4B8FC641" w14:textId="77777777" w:rsidR="00CA582A" w:rsidRDefault="00CA582A" w:rsidP="00CA582A">
      <w:pPr>
        <w:pStyle w:val="heading10"/>
        <w:tabs>
          <w:tab w:val="clear" w:pos="454"/>
          <w:tab w:val="left" w:pos="360"/>
        </w:tabs>
      </w:pPr>
      <w:r>
        <w:br w:type="page"/>
      </w:r>
    </w:p>
    <w:p w14:paraId="21D20889" w14:textId="31274BB2" w:rsidR="0064196A" w:rsidRPr="00E14E8D" w:rsidRDefault="0064196A" w:rsidP="00045F2C">
      <w:pPr>
        <w:pStyle w:val="heading10"/>
        <w:tabs>
          <w:tab w:val="clear" w:pos="454"/>
          <w:tab w:val="left" w:pos="360"/>
        </w:tabs>
      </w:pPr>
      <w:r w:rsidRPr="00E14E8D">
        <w:lastRenderedPageBreak/>
        <w:t>References</w:t>
      </w:r>
    </w:p>
    <w:p w14:paraId="119E372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Kotaro Hara, Shiri Azenkot, Megan Campbell, Cynthia L. Bennett, Vicki Le, Sean Pannella, Robert Moore, Kelly Minckler, Rochelle H. Ng, and Jon E. Froehlich. 2015. Improving public transit accessibility for blindriders by crowdsourcing bus stop landmark locations with Google Street View: An extended analysis. ACM Trans. Access. Comput. 6, 2, Article 5 (March 2015), 23 pages.</w:t>
      </w:r>
    </w:p>
    <w:p w14:paraId="7DB7972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 xml:space="preserve">Kotaro Hara, Jin Sun, Robert Moore, David Jacobs, Jon E. Froelich. 2014.  Tohme: Detecting Curb Ramps in Google Stret View Using Crowdsourcing, Computer Vision, and Machine Learning. UIST ’14, October 5-8 2014.  Honolulu, HI. </w:t>
      </w:r>
    </w:p>
    <w:p w14:paraId="072EC342"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280579D8"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Fei-Fei, Li, and Pietro Perona. "A bayesian hierarchical model for learning natural scene categories."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 and Pattern Recognition, 2005. CVPR 2005. IEEE Computer Society Conference on</w:t>
      </w:r>
      <w:r w:rsidRPr="00E14E8D">
        <w:rPr>
          <w:rFonts w:ascii="Times" w:hAnsi="Times" w:cs="Times"/>
          <w:sz w:val="20"/>
          <w:szCs w:val="20"/>
          <w:shd w:val="clear" w:color="auto" w:fill="FFFFFF"/>
        </w:rPr>
        <w:t>. Vol. 2. IEEE, 2005.</w:t>
      </w:r>
    </w:p>
    <w:p w14:paraId="75201627"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4B7EA2C3"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Deehr, Rebecca C., and Amy Shumann. "Active Seattle: achieving walkability in diverse neighborhoods."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37.6 (2009): S403-S411.</w:t>
      </w:r>
    </w:p>
    <w:p w14:paraId="5436E76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Knopp, Jan, Josef Sivic, and Tomas Pajdla. "Avoiding confusing features in place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Computer Vision–ECCV 2010</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(2010): 748-761.</w:t>
      </w:r>
    </w:p>
    <w:p w14:paraId="595969EF"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Le, Quoc V. "Building high-level features using large scale unsupervised learning."</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Acoustics, Speech and Signal Processing (ICASSP), 2013 IEEE International Conference on</w:t>
      </w:r>
      <w:r w:rsidRPr="00E14E8D">
        <w:rPr>
          <w:rFonts w:ascii="Times" w:hAnsi="Times" w:cs="Times"/>
          <w:sz w:val="20"/>
          <w:szCs w:val="20"/>
          <w:shd w:val="clear" w:color="auto" w:fill="FFFFFF"/>
        </w:rPr>
        <w:t>. IEEE, 2013.</w:t>
      </w:r>
    </w:p>
    <w:p w14:paraId="5641E325"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Richardson, Andrea S., et al. "One size doesn’t fit all: cross-sectional associations between neighborhood walkability, crime and physical activity depends on age and sex of residents."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BMC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17.1 (2017): 97.</w:t>
      </w:r>
    </w:p>
    <w:p w14:paraId="38B3DCCE"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Hajna, Samantha, et al. "Neighborhood walkability: field validation of geographic information system measures."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American journal of preventive medicine</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44.6 (2013): e55-e59.</w:t>
      </w:r>
    </w:p>
    <w:p w14:paraId="672AA6EC" w14:textId="77777777" w:rsidR="0064196A" w:rsidRPr="00E14E8D" w:rsidRDefault="0064196A" w:rsidP="008E6912">
      <w:pPr>
        <w:pStyle w:val="ListParagraph"/>
        <w:numPr>
          <w:ilvl w:val="0"/>
          <w:numId w:val="5"/>
        </w:numPr>
        <w:tabs>
          <w:tab w:val="left" w:pos="360"/>
        </w:tabs>
        <w:autoSpaceDE w:val="0"/>
        <w:autoSpaceDN w:val="0"/>
        <w:adjustRightInd w:val="0"/>
        <w:spacing w:after="0" w:line="240" w:lineRule="auto"/>
        <w:ind w:left="360"/>
        <w:rPr>
          <w:rFonts w:ascii="Times" w:hAnsi="Times" w:cs="Times"/>
          <w:sz w:val="20"/>
          <w:szCs w:val="20"/>
        </w:rPr>
      </w:pPr>
      <w:r w:rsidRPr="00E14E8D">
        <w:rPr>
          <w:rFonts w:ascii="Times" w:hAnsi="Times" w:cs="Times"/>
          <w:sz w:val="20"/>
          <w:szCs w:val="20"/>
          <w:shd w:val="clear" w:color="auto" w:fill="FFFFFF"/>
        </w:rPr>
        <w:t>Hosler, Akiko S., et al. "Relationship between objectively measured walkability and exercise walking among adults with diabetes."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Journal of environmental and public health</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 (2014).</w:t>
      </w:r>
    </w:p>
    <w:p w14:paraId="6A528EA3" w14:textId="7777777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Clarke, Philippa, et al. "Using Google Earth to conduct a neighborhood audit: reliability of a virtual audit instrument." </w:t>
      </w:r>
      <w:r w:rsidRPr="00E14E8D">
        <w:rPr>
          <w:rFonts w:ascii="Times" w:eastAsia="Times New Roman" w:hAnsi="Times" w:cs="Times"/>
          <w:i/>
          <w:iCs/>
          <w:sz w:val="20"/>
          <w:szCs w:val="20"/>
          <w:shd w:val="clear" w:color="auto" w:fill="FFFFFF"/>
          <w:lang w:val="en-US"/>
        </w:rPr>
        <w:t>Health &amp; place</w:t>
      </w:r>
      <w:r w:rsidRPr="00E14E8D">
        <w:rPr>
          <w:rFonts w:ascii="Times" w:eastAsia="Times New Roman" w:hAnsi="Times" w:cs="Times"/>
          <w:sz w:val="20"/>
          <w:szCs w:val="20"/>
          <w:shd w:val="clear" w:color="auto" w:fill="FFFFFF"/>
          <w:lang w:val="en-US"/>
        </w:rPr>
        <w:t> 16.6 (2010): 1224-1229.</w:t>
      </w:r>
    </w:p>
    <w:p w14:paraId="7C36FA6C" w14:textId="2C1BADE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shd w:val="clear" w:color="auto" w:fill="FFFFFF"/>
          <w:lang w:val="en-US"/>
        </w:rPr>
        <w:t>Kim, Hyungjin et al. “A Probabilistic Feature Map-Based Localization System Using a Monocular Camera.” Sensors 2015</w:t>
      </w:r>
    </w:p>
    <w:p w14:paraId="6432010F" w14:textId="77777777" w:rsidR="0064196A" w:rsidRPr="00E14E8D" w:rsidRDefault="0064196A" w:rsidP="008E6912">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t xml:space="preserve"> Kelly, Cheryl et al. “The Assoication of Sidewalk Walkability and Physical Disorder with Area-Level Race and Poverty.”</w:t>
      </w:r>
    </w:p>
    <w:p w14:paraId="6CDE273A" w14:textId="3CEB3DE0" w:rsidR="001B57E6" w:rsidRPr="00E14E8D" w:rsidRDefault="0064196A"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lastRenderedPageBreak/>
        <w:t xml:space="preserve"> Sheppard, Stephen R.J., Cizek, Petr. “The Ethics of Google Earth: From Spatial Data to Landscape Visualization.”  </w:t>
      </w:r>
    </w:p>
    <w:p w14:paraId="6965EB42" w14:textId="2193C2CD" w:rsidR="001B57E6" w:rsidRPr="00E14E8D" w:rsidRDefault="001B57E6"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12FC737D" w:rsidR="00C60F58" w:rsidRPr="00E14E8D" w:rsidRDefault="00C60F58"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070BAA38" w:rsidR="000933AE" w:rsidRPr="00045F2C" w:rsidRDefault="000933AE" w:rsidP="001B57E6">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77777777" w:rsidR="00CA4E21" w:rsidRPr="00CA4E21" w:rsidRDefault="00CA4E21"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7D4B65DC" w:rsidR="00CA4E21" w:rsidRPr="00045F2C" w:rsidRDefault="00CA4E21"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602CC6C5" w14:textId="7475299D" w:rsidR="00973D85" w:rsidRPr="00045F2C" w:rsidRDefault="00973D85"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eastAsia="Times New Roman" w:hAnsi="Times" w:cs="Times"/>
          <w:sz w:val="20"/>
          <w:szCs w:val="20"/>
          <w:lang w:val="en-US"/>
        </w:rPr>
        <w:t>Ren, Shaoqing, Kaimi</w:t>
      </w:r>
      <w:r w:rsidR="00E00840" w:rsidRPr="00045F2C">
        <w:rPr>
          <w:rFonts w:ascii="Times" w:eastAsia="Times New Roman" w:hAnsi="Times" w:cs="Times"/>
          <w:sz w:val="20"/>
          <w:szCs w:val="20"/>
          <w:lang w:val="en-US"/>
        </w:rPr>
        <w:t xml:space="preserve">ng He, Ross Girshick, Jian Sun. </w:t>
      </w:r>
      <w:r w:rsidR="00E00840" w:rsidRPr="00045F2C">
        <w:rPr>
          <w:rFonts w:ascii="Times" w:eastAsia="Times New Roman" w:hAnsi="Times" w:cs="Times"/>
          <w:sz w:val="20"/>
          <w:szCs w:val="20"/>
          <w:lang w:val="en-US"/>
        </w:rPr>
        <w:t>"</w:t>
      </w:r>
      <w:r w:rsidR="00E00840" w:rsidRPr="00045F2C">
        <w:rPr>
          <w:rFonts w:ascii="Times" w:eastAsia="Times New Roman" w:hAnsi="Times" w:cs="Times"/>
          <w:sz w:val="20"/>
          <w:szCs w:val="20"/>
          <w:lang w:val="en-US"/>
        </w:rPr>
        <w:t>Faster R-CNN: Towards Real-Time Object Detection with Region Proposal Networks</w:t>
      </w:r>
      <w:r w:rsidR="00E00840" w:rsidRPr="00045F2C">
        <w:rPr>
          <w:rFonts w:ascii="Times" w:eastAsia="Times New Roman" w:hAnsi="Times" w:cs="Times"/>
          <w:sz w:val="20"/>
          <w:szCs w:val="20"/>
          <w:lang w:val="en-US"/>
        </w:rPr>
        <w:t>."</w:t>
      </w:r>
      <w:r w:rsidR="00FC5213" w:rsidRPr="00045F2C">
        <w:rPr>
          <w:rFonts w:ascii="Times" w:eastAsia="Times New Roman" w:hAnsi="Times" w:cs="Times"/>
          <w:sz w:val="20"/>
          <w:szCs w:val="20"/>
          <w:lang w:val="en-US"/>
        </w:rPr>
        <w:t xml:space="preserve"> eprint arXiv:1506.01497.</w:t>
      </w:r>
      <w:r w:rsidR="00E00840" w:rsidRPr="00045F2C">
        <w:rPr>
          <w:rFonts w:ascii="Times" w:eastAsia="Times New Roman" w:hAnsi="Times" w:cs="Times"/>
          <w:sz w:val="20"/>
          <w:szCs w:val="20"/>
          <w:lang w:val="en-US"/>
        </w:rPr>
        <w:t> </w:t>
      </w:r>
      <w:r w:rsidR="00FC5213" w:rsidRPr="00045F2C">
        <w:rPr>
          <w:rFonts w:ascii="Times" w:eastAsia="Times New Roman" w:hAnsi="Times" w:cs="Times"/>
          <w:sz w:val="20"/>
          <w:szCs w:val="20"/>
          <w:lang w:val="en-US"/>
        </w:rPr>
        <w:t>2015</w:t>
      </w:r>
    </w:p>
    <w:p w14:paraId="27001368" w14:textId="32E1EC6F" w:rsidR="00CA582A" w:rsidRPr="00045F2C" w:rsidRDefault="00CA582A"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eastAsia="Times New Roman" w:hAnsi="Times" w:cs="Times"/>
          <w:sz w:val="20"/>
          <w:szCs w:val="20"/>
          <w:lang w:val="en-US"/>
        </w:rPr>
        <w:t xml:space="preserve">Redmon, Joseph, Divvala, Santosh, Girshick, Ross, Farhadi, Ali. </w:t>
      </w:r>
      <w:r w:rsidRPr="00045F2C">
        <w:rPr>
          <w:rFonts w:ascii="Times" w:eastAsia="Times New Roman" w:hAnsi="Times" w:cs="Times"/>
          <w:sz w:val="20"/>
          <w:szCs w:val="20"/>
          <w:lang w:val="en-US"/>
        </w:rPr>
        <w:t>"</w:t>
      </w:r>
      <w:r w:rsidRPr="00045F2C">
        <w:rPr>
          <w:rFonts w:ascii="Times" w:eastAsia="Times New Roman" w:hAnsi="Times" w:cs="Times"/>
          <w:sz w:val="20"/>
          <w:szCs w:val="20"/>
          <w:lang w:val="en-US"/>
        </w:rPr>
        <w:t>You Only Look Once: Unified, Real-Time Object Detection</w:t>
      </w:r>
      <w:r w:rsidRPr="00045F2C">
        <w:rPr>
          <w:rFonts w:ascii="Times" w:eastAsia="Times New Roman" w:hAnsi="Times" w:cs="Times"/>
          <w:sz w:val="20"/>
          <w:szCs w:val="20"/>
          <w:lang w:val="en-US"/>
        </w:rPr>
        <w:t xml:space="preserve">." </w:t>
      </w:r>
      <w:r w:rsidRPr="00045F2C">
        <w:rPr>
          <w:rFonts w:ascii="Times" w:eastAsia="Times New Roman" w:hAnsi="Times" w:cs="Times"/>
          <w:sz w:val="20"/>
          <w:szCs w:val="20"/>
          <w:lang w:val="en-US"/>
        </w:rPr>
        <w:t>eprint arXiv:1506.02640</w:t>
      </w:r>
      <w:r w:rsidRPr="00045F2C">
        <w:rPr>
          <w:rFonts w:ascii="Times" w:eastAsia="Times New Roman" w:hAnsi="Times" w:cs="Times"/>
          <w:sz w:val="20"/>
          <w:szCs w:val="20"/>
          <w:lang w:val="en-US"/>
        </w:rPr>
        <w:t>. 2015</w:t>
      </w:r>
    </w:p>
    <w:p w14:paraId="20383BC3" w14:textId="282F4560" w:rsidR="00CA582A" w:rsidRPr="00045F2C" w:rsidRDefault="00CA582A" w:rsidP="00CA4E21">
      <w:pPr>
        <w:pStyle w:val="ListParagraph"/>
        <w:numPr>
          <w:ilvl w:val="0"/>
          <w:numId w:val="5"/>
        </w:numPr>
        <w:tabs>
          <w:tab w:val="left" w:pos="360"/>
        </w:tabs>
        <w:spacing w:after="0" w:line="240" w:lineRule="auto"/>
        <w:ind w:left="360"/>
        <w:rPr>
          <w:rFonts w:ascii="Times" w:eastAsia="Times New Roman" w:hAnsi="Times" w:cs="Times"/>
          <w:sz w:val="20"/>
          <w:szCs w:val="20"/>
          <w:lang w:val="en-US"/>
        </w:rPr>
      </w:pPr>
      <w:r w:rsidRPr="00045F2C">
        <w:rPr>
          <w:rFonts w:ascii="Times" w:eastAsia="Times New Roman" w:hAnsi="Times" w:cs="Times"/>
          <w:sz w:val="20"/>
          <w:szCs w:val="20"/>
          <w:lang w:val="en-US"/>
        </w:rPr>
        <w:t xml:space="preserve">Liu, Wie, Anguelov, Dragomir, Erhan, Dumitru, Szegedy, Christian, Reed, Scott, Fu, Cheng-Yang, Berg, Alexander C.. </w:t>
      </w:r>
      <w:r w:rsidRPr="00045F2C">
        <w:rPr>
          <w:rFonts w:ascii="Times" w:eastAsia="Times New Roman" w:hAnsi="Times" w:cs="Times"/>
          <w:sz w:val="20"/>
          <w:szCs w:val="20"/>
          <w:lang w:val="en-US"/>
        </w:rPr>
        <w:t>"</w:t>
      </w:r>
      <w:r w:rsidRPr="00045F2C">
        <w:rPr>
          <w:rFonts w:ascii="Times" w:eastAsia="Times New Roman" w:hAnsi="Times" w:cs="Times"/>
          <w:sz w:val="20"/>
          <w:szCs w:val="20"/>
          <w:lang w:val="en-US"/>
        </w:rPr>
        <w:t>SSD: Single Shot MultiBox Detector</w:t>
      </w:r>
      <w:r w:rsidRPr="00045F2C">
        <w:rPr>
          <w:rFonts w:ascii="Times" w:eastAsia="Times New Roman" w:hAnsi="Times" w:cs="Times"/>
          <w:sz w:val="20"/>
          <w:szCs w:val="20"/>
          <w:lang w:val="en-US"/>
        </w:rPr>
        <w:t xml:space="preserve">." </w:t>
      </w:r>
      <w:r w:rsidRPr="00045F2C">
        <w:rPr>
          <w:rFonts w:ascii="Times" w:eastAsia="Times New Roman" w:hAnsi="Times" w:cs="Times"/>
          <w:sz w:val="20"/>
          <w:szCs w:val="20"/>
          <w:lang w:val="en-US"/>
        </w:rPr>
        <w:t>eprint arXiv:1512.02325v5</w:t>
      </w:r>
      <w:r w:rsidRPr="00045F2C">
        <w:rPr>
          <w:rFonts w:ascii="Times" w:eastAsia="Times New Roman" w:hAnsi="Times" w:cs="Times"/>
          <w:sz w:val="20"/>
          <w:szCs w:val="20"/>
          <w:lang w:val="en-US"/>
        </w:rPr>
        <w:t>. 201</w:t>
      </w:r>
      <w:r w:rsidRPr="00045F2C">
        <w:rPr>
          <w:rFonts w:ascii="Times" w:eastAsia="Times New Roman" w:hAnsi="Times" w:cs="Times"/>
          <w:sz w:val="20"/>
          <w:szCs w:val="20"/>
          <w:lang w:val="en-US"/>
        </w:rPr>
        <w:t>6</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ennis Murray" w:date="2017-10-09T21:03:00Z" w:initials="DM">
    <w:p w14:paraId="18B4B383" w14:textId="3A9AE3E9" w:rsidR="00F30199" w:rsidRDefault="00F30199">
      <w:pPr>
        <w:pStyle w:val="CommentText"/>
      </w:pPr>
      <w:r>
        <w:rPr>
          <w:rStyle w:val="CommentReference"/>
        </w:rPr>
        <w:annotationRef/>
      </w:r>
    </w:p>
    <w:p w14:paraId="632630FE" w14:textId="6BD7E1CB" w:rsidR="00F30199" w:rsidRDefault="00F30199">
      <w:pPr>
        <w:pStyle w:val="CommentText"/>
      </w:pPr>
      <w:r>
        <w:t>State the Situation</w:t>
      </w:r>
    </w:p>
    <w:p w14:paraId="668603D0" w14:textId="5E9551D9" w:rsidR="00F30199" w:rsidRDefault="00F30199">
      <w:pPr>
        <w:pStyle w:val="CommentText"/>
      </w:pPr>
      <w:r>
        <w:t>What are needs for mobility in a city?</w:t>
      </w:r>
    </w:p>
    <w:p w14:paraId="2171DABC" w14:textId="75E32B75" w:rsidR="00F30199" w:rsidRDefault="00F30199">
      <w:pPr>
        <w:pStyle w:val="CommentText"/>
      </w:pPr>
      <w:r>
        <w:t>What challenges exist to mobility?</w:t>
      </w:r>
    </w:p>
    <w:p w14:paraId="27071A72" w14:textId="4BFD0BE7" w:rsidR="00F30199" w:rsidRDefault="00F30199">
      <w:pPr>
        <w:pStyle w:val="CommentText"/>
      </w:pPr>
      <w:r>
        <w:t>What information is known about mobility in cities?</w:t>
      </w:r>
    </w:p>
    <w:p w14:paraId="45BE7E1A" w14:textId="2F8AA9DD" w:rsidR="00F30199" w:rsidRDefault="00F30199">
      <w:pPr>
        <w:pStyle w:val="CommentText"/>
      </w:pPr>
      <w:r>
        <w:t>What information is missing?</w:t>
      </w:r>
    </w:p>
    <w:p w14:paraId="75A358C7" w14:textId="77777777" w:rsidR="00F30199" w:rsidRDefault="00F30199">
      <w:pPr>
        <w:pStyle w:val="CommentText"/>
      </w:pPr>
    </w:p>
    <w:p w14:paraId="022896F3" w14:textId="6A338EB7" w:rsidR="00F30199" w:rsidRDefault="00F30199">
      <w:pPr>
        <w:pStyle w:val="CommentText"/>
      </w:pPr>
    </w:p>
    <w:p w14:paraId="56F6E34A" w14:textId="77777777" w:rsidR="00F30199" w:rsidRDefault="00F30199">
      <w:pPr>
        <w:pStyle w:val="CommentText"/>
      </w:pPr>
    </w:p>
  </w:comment>
  <w:comment w:id="6" w:author="Andrew Abbott" w:date="2017-10-25T13:55:00Z" w:initials="AA">
    <w:p w14:paraId="1FAB8E5B" w14:textId="7D50D913" w:rsidR="00C22F34" w:rsidRDefault="00C22F34">
      <w:pPr>
        <w:pStyle w:val="CommentText"/>
      </w:pPr>
      <w:r>
        <w:rPr>
          <w:rStyle w:val="CommentReference"/>
        </w:rPr>
        <w:annotationRef/>
      </w:r>
      <w:r>
        <w:t>Since we are not grading, just detecting, should we mention this here?</w:t>
      </w:r>
    </w:p>
    <w:p w14:paraId="5751EF29" w14:textId="77777777" w:rsidR="00C22F34" w:rsidRDefault="00C22F34" w:rsidP="00C22F34">
      <w:pPr>
        <w:pStyle w:val="CommentText"/>
        <w:ind w:firstLine="0"/>
      </w:pPr>
    </w:p>
  </w:comment>
  <w:comment w:id="7" w:author="Dennis Murray" w:date="2017-10-09T21:00:00Z" w:initials="DM">
    <w:p w14:paraId="6E7E3591" w14:textId="77777777" w:rsidR="00F30199" w:rsidRDefault="00F30199">
      <w:pPr>
        <w:pStyle w:val="CommentText"/>
        <w:rPr>
          <w:rStyle w:val="CommentReference"/>
        </w:rPr>
      </w:pPr>
      <w:r>
        <w:rPr>
          <w:rStyle w:val="CommentReference"/>
        </w:rPr>
        <w:annotationRef/>
      </w:r>
    </w:p>
    <w:p w14:paraId="7D72D93C" w14:textId="77777777" w:rsidR="00F30199" w:rsidRDefault="00F30199">
      <w:pPr>
        <w:pStyle w:val="CommentText"/>
        <w:rPr>
          <w:rStyle w:val="CommentReference"/>
        </w:rPr>
      </w:pPr>
      <w:r>
        <w:rPr>
          <w:rStyle w:val="CommentReference"/>
        </w:rPr>
        <w:t>Reviewing Prior Applicable Research</w:t>
      </w:r>
    </w:p>
    <w:p w14:paraId="0AC26B20" w14:textId="77777777" w:rsidR="00F30199" w:rsidRDefault="00F30199">
      <w:pPr>
        <w:pStyle w:val="CommentText"/>
        <w:rPr>
          <w:rStyle w:val="CommentReference"/>
        </w:rPr>
      </w:pPr>
    </w:p>
    <w:p w14:paraId="616D5BD3" w14:textId="5E1C9D11" w:rsidR="00F30199" w:rsidRDefault="00F30199">
      <w:pPr>
        <w:pStyle w:val="CommentText"/>
        <w:rPr>
          <w:rStyle w:val="CommentReference"/>
        </w:rPr>
      </w:pPr>
      <w:r>
        <w:rPr>
          <w:rStyle w:val="CommentReference"/>
        </w:rPr>
        <w:t>This needs to bucket into two categories:</w:t>
      </w:r>
    </w:p>
    <w:p w14:paraId="5EE0F3F7" w14:textId="77777777" w:rsidR="00F30199" w:rsidRDefault="00F30199">
      <w:pPr>
        <w:pStyle w:val="CommentText"/>
        <w:rPr>
          <w:rStyle w:val="CommentReference"/>
        </w:rPr>
      </w:pPr>
      <w:r>
        <w:rPr>
          <w:rStyle w:val="CommentReference"/>
        </w:rPr>
        <w:t>Either it is applicable and points directly the way that we will proceed</w:t>
      </w:r>
    </w:p>
    <w:p w14:paraId="0B08A092" w14:textId="77777777" w:rsidR="00F30199" w:rsidRDefault="00F30199">
      <w:pPr>
        <w:pStyle w:val="CommentText"/>
        <w:rPr>
          <w:rStyle w:val="CommentReference"/>
        </w:rPr>
      </w:pPr>
      <w:r>
        <w:rPr>
          <w:rStyle w:val="CommentReference"/>
        </w:rPr>
        <w:t>Or it points out a shortfall in another method and why we won’t use it.</w:t>
      </w:r>
    </w:p>
    <w:p w14:paraId="01EF8DB9" w14:textId="77777777" w:rsidR="00F30199" w:rsidRDefault="00F30199">
      <w:pPr>
        <w:pStyle w:val="CommentText"/>
        <w:rPr>
          <w:rStyle w:val="CommentReference"/>
        </w:rPr>
      </w:pPr>
    </w:p>
    <w:p w14:paraId="1C46C7B3" w14:textId="09220F8A" w:rsidR="00F30199" w:rsidRDefault="00F30199">
      <w:pPr>
        <w:pStyle w:val="CommentText"/>
      </w:pPr>
      <w:r>
        <w:t>The other information that could be useful would be making the case for a “why” for conducting survey of the sidewalks/curb ramps and shortfalls in manual methods of doing this work.</w:t>
      </w:r>
    </w:p>
  </w:comment>
  <w:comment w:id="9" w:author="Andrew Abbott" w:date="2017-10-25T14:05:00Z" w:initials="AA">
    <w:p w14:paraId="2BAA5E5F" w14:textId="3FFF6756" w:rsidR="001600E6" w:rsidRDefault="001600E6">
      <w:pPr>
        <w:pStyle w:val="CommentText"/>
      </w:pPr>
      <w:r>
        <w:rPr>
          <w:rStyle w:val="CommentReference"/>
        </w:rPr>
        <w:annotationRef/>
      </w:r>
      <w:r>
        <w:t>This makes me wonder what were the first three, I wasn’t counting.</w:t>
      </w:r>
    </w:p>
  </w:comment>
  <w:comment w:id="11" w:author="Andrew Abbott" w:date="2017-10-25T14:11:00Z" w:initials="AA">
    <w:p w14:paraId="55769071" w14:textId="7DFA009F" w:rsidR="00320C63" w:rsidRDefault="00320C63">
      <w:pPr>
        <w:pStyle w:val="CommentText"/>
      </w:pPr>
      <w:r>
        <w:rPr>
          <w:rStyle w:val="CommentReference"/>
        </w:rPr>
        <w:annotationRef/>
      </w:r>
      <w:r>
        <w:t>Future tense?</w:t>
      </w:r>
    </w:p>
  </w:comment>
  <w:comment w:id="13" w:author="Dennis Murray" w:date="2017-10-18T21:22:00Z" w:initials="DM">
    <w:p w14:paraId="23F54FDE" w14:textId="1928732C" w:rsidR="00CA4E21" w:rsidRDefault="00CA4E21">
      <w:pPr>
        <w:pStyle w:val="CommentText"/>
      </w:pPr>
      <w:r>
        <w:rPr>
          <w:rStyle w:val="CommentReference"/>
        </w:rPr>
        <w:annotationRef/>
      </w:r>
      <w:r>
        <w:t>I haven’t fully read this paper yet, need to digest it</w:t>
      </w:r>
    </w:p>
  </w:comment>
  <w:comment w:id="14" w:author="Andrew Abbott" w:date="2017-10-25T14:29:00Z" w:initials="AA">
    <w:p w14:paraId="463D7768" w14:textId="3139FAA9" w:rsidR="00636509" w:rsidRDefault="00636509">
      <w:pPr>
        <w:pStyle w:val="CommentText"/>
      </w:pPr>
      <w:r>
        <w:rPr>
          <w:rStyle w:val="CommentReference"/>
        </w:rPr>
        <w:annotationRef/>
      </w:r>
      <w:r w:rsidR="00FE0194">
        <w:t>This sentence seems out of place.</w:t>
      </w:r>
    </w:p>
  </w:comment>
  <w:comment w:id="15" w:author="Andrew Abbott" w:date="2017-10-25T14:30:00Z" w:initials="AA">
    <w:p w14:paraId="1851EAC8" w14:textId="4DE7E2DF" w:rsidR="00FE0194" w:rsidRDefault="00FE0194">
      <w:pPr>
        <w:pStyle w:val="CommentText"/>
      </w:pPr>
      <w:r>
        <w:rPr>
          <w:rStyle w:val="CommentReference"/>
        </w:rPr>
        <w:annotationRef/>
      </w:r>
      <w:r>
        <w:t>Curb ramps and missing curb ramps?</w:t>
      </w:r>
    </w:p>
  </w:comment>
  <w:comment w:id="16" w:author="Andrew Abbott" w:date="2017-10-25T14:30:00Z" w:initials="AA">
    <w:p w14:paraId="53F7527D" w14:textId="5758B814" w:rsidR="00FE0194" w:rsidRDefault="00FE0194">
      <w:pPr>
        <w:pStyle w:val="CommentText"/>
      </w:pPr>
      <w:r>
        <w:rPr>
          <w:rStyle w:val="CommentReference"/>
        </w:rPr>
        <w:annotationRef/>
      </w:r>
      <w:r>
        <w:t>reference</w:t>
      </w:r>
    </w:p>
  </w:comment>
  <w:comment w:id="60" w:author="Dennis Murray" w:date="2017-10-09T21:02:00Z" w:initials="DM">
    <w:p w14:paraId="3B5BD108" w14:textId="77777777" w:rsidR="00F30199" w:rsidRDefault="00F30199">
      <w:pPr>
        <w:pStyle w:val="CommentText"/>
      </w:pPr>
      <w:r>
        <w:rPr>
          <w:rStyle w:val="CommentReference"/>
        </w:rPr>
        <w:annotationRef/>
      </w:r>
      <w:r>
        <w:t>State the solution.</w:t>
      </w:r>
    </w:p>
    <w:p w14:paraId="081D7610" w14:textId="77777777" w:rsidR="00F30199" w:rsidRDefault="00F30199">
      <w:pPr>
        <w:pStyle w:val="CommentText"/>
      </w:pPr>
      <w:r>
        <w:t>Explain how it works</w:t>
      </w:r>
    </w:p>
    <w:p w14:paraId="79A70D43" w14:textId="77777777" w:rsidR="00F30199" w:rsidRDefault="00F30199">
      <w:pPr>
        <w:pStyle w:val="CommentText"/>
      </w:pPr>
      <w:r>
        <w:t>Explain why it’s better than other methods</w:t>
      </w:r>
    </w:p>
    <w:p w14:paraId="7ABACDB6" w14:textId="074DE37A" w:rsidR="00F30199" w:rsidRDefault="00BC2EB0">
      <w:pPr>
        <w:pStyle w:val="CommentText"/>
      </w:pPr>
      <w:r>
        <w:t>I think our method selection needs to be supported by our prior research, or at least makes sense in the context of it.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F6E34A" w15:done="0"/>
  <w15:commentEx w15:paraId="5751EF29" w15:done="0"/>
  <w15:commentEx w15:paraId="1C46C7B3" w15:done="0"/>
  <w15:commentEx w15:paraId="2BAA5E5F" w15:done="0"/>
  <w15:commentEx w15:paraId="55769071" w15:done="0"/>
  <w15:commentEx w15:paraId="23F54FDE" w15:done="0"/>
  <w15:commentEx w15:paraId="463D7768" w15:done="0"/>
  <w15:commentEx w15:paraId="1851EAC8" w15:done="0"/>
  <w15:commentEx w15:paraId="53F7527D" w15:done="0"/>
  <w15:commentEx w15:paraId="7ABACDB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DCF94" w14:textId="77777777" w:rsidR="00996FFC" w:rsidRDefault="00996FFC">
      <w:r>
        <w:separator/>
      </w:r>
    </w:p>
  </w:endnote>
  <w:endnote w:type="continuationSeparator" w:id="0">
    <w:p w14:paraId="77CFE1BE" w14:textId="77777777" w:rsidR="00996FFC" w:rsidRDefault="00996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E029CF" w14:textId="77777777" w:rsidR="00996FFC" w:rsidRDefault="00996FFC">
      <w:r>
        <w:separator/>
      </w:r>
    </w:p>
  </w:footnote>
  <w:footnote w:type="continuationSeparator" w:id="0">
    <w:p w14:paraId="35778FA7" w14:textId="77777777" w:rsidR="00996FFC" w:rsidRDefault="00996F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nis Murray">
    <w15:presenceInfo w15:providerId="AD" w15:userId="S-1-5-21-1561344877-1239472395-455867385-6971"/>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11B3C"/>
    <w:rsid w:val="0001671A"/>
    <w:rsid w:val="00024108"/>
    <w:rsid w:val="00033995"/>
    <w:rsid w:val="00040D46"/>
    <w:rsid w:val="00045F2C"/>
    <w:rsid w:val="00050DFE"/>
    <w:rsid w:val="00081042"/>
    <w:rsid w:val="00082840"/>
    <w:rsid w:val="000933AE"/>
    <w:rsid w:val="00094440"/>
    <w:rsid w:val="000A666D"/>
    <w:rsid w:val="000F3122"/>
    <w:rsid w:val="00106615"/>
    <w:rsid w:val="0012032B"/>
    <w:rsid w:val="001254D9"/>
    <w:rsid w:val="001532C0"/>
    <w:rsid w:val="00153D88"/>
    <w:rsid w:val="001600E6"/>
    <w:rsid w:val="0016262C"/>
    <w:rsid w:val="00165C6D"/>
    <w:rsid w:val="00177985"/>
    <w:rsid w:val="001866D9"/>
    <w:rsid w:val="001B57E6"/>
    <w:rsid w:val="001D07CA"/>
    <w:rsid w:val="001D3036"/>
    <w:rsid w:val="001D6D83"/>
    <w:rsid w:val="001E2B8E"/>
    <w:rsid w:val="00202053"/>
    <w:rsid w:val="00203798"/>
    <w:rsid w:val="002272CA"/>
    <w:rsid w:val="00252BAB"/>
    <w:rsid w:val="002A3EE9"/>
    <w:rsid w:val="002B41DD"/>
    <w:rsid w:val="002D35F4"/>
    <w:rsid w:val="002D7DC7"/>
    <w:rsid w:val="002F1B8D"/>
    <w:rsid w:val="00320C63"/>
    <w:rsid w:val="00345461"/>
    <w:rsid w:val="00371779"/>
    <w:rsid w:val="00372943"/>
    <w:rsid w:val="00380F82"/>
    <w:rsid w:val="0038784E"/>
    <w:rsid w:val="003A5EE7"/>
    <w:rsid w:val="003A7666"/>
    <w:rsid w:val="003A7C94"/>
    <w:rsid w:val="003B33BB"/>
    <w:rsid w:val="003C5FA0"/>
    <w:rsid w:val="003D3C40"/>
    <w:rsid w:val="003F1153"/>
    <w:rsid w:val="0042313B"/>
    <w:rsid w:val="004240F9"/>
    <w:rsid w:val="00424480"/>
    <w:rsid w:val="00427D8E"/>
    <w:rsid w:val="00440F4B"/>
    <w:rsid w:val="00445BF7"/>
    <w:rsid w:val="00450E33"/>
    <w:rsid w:val="00466D43"/>
    <w:rsid w:val="00480507"/>
    <w:rsid w:val="004C3295"/>
    <w:rsid w:val="004D27DA"/>
    <w:rsid w:val="004E59A7"/>
    <w:rsid w:val="00506D18"/>
    <w:rsid w:val="00511261"/>
    <w:rsid w:val="005175D5"/>
    <w:rsid w:val="0052300D"/>
    <w:rsid w:val="00523499"/>
    <w:rsid w:val="00524D86"/>
    <w:rsid w:val="0052754B"/>
    <w:rsid w:val="00530A91"/>
    <w:rsid w:val="00532FCF"/>
    <w:rsid w:val="005515BD"/>
    <w:rsid w:val="00586CFF"/>
    <w:rsid w:val="005F30A3"/>
    <w:rsid w:val="005F7696"/>
    <w:rsid w:val="00604823"/>
    <w:rsid w:val="00605CB7"/>
    <w:rsid w:val="006225EA"/>
    <w:rsid w:val="006308B7"/>
    <w:rsid w:val="00635BC0"/>
    <w:rsid w:val="00636509"/>
    <w:rsid w:val="0064196A"/>
    <w:rsid w:val="00652234"/>
    <w:rsid w:val="00655127"/>
    <w:rsid w:val="00657488"/>
    <w:rsid w:val="00657618"/>
    <w:rsid w:val="00663895"/>
    <w:rsid w:val="00671193"/>
    <w:rsid w:val="00671359"/>
    <w:rsid w:val="006741DD"/>
    <w:rsid w:val="0067477F"/>
    <w:rsid w:val="00684F23"/>
    <w:rsid w:val="0069020A"/>
    <w:rsid w:val="006A1BD8"/>
    <w:rsid w:val="006B6EAB"/>
    <w:rsid w:val="006D02A0"/>
    <w:rsid w:val="006E0ECD"/>
    <w:rsid w:val="006E4679"/>
    <w:rsid w:val="007131A7"/>
    <w:rsid w:val="0071567B"/>
    <w:rsid w:val="007214AA"/>
    <w:rsid w:val="007309D0"/>
    <w:rsid w:val="007718FC"/>
    <w:rsid w:val="00777349"/>
    <w:rsid w:val="00784307"/>
    <w:rsid w:val="00793559"/>
    <w:rsid w:val="00795BFB"/>
    <w:rsid w:val="007B0FD2"/>
    <w:rsid w:val="007B61CB"/>
    <w:rsid w:val="007C7163"/>
    <w:rsid w:val="007D6CFA"/>
    <w:rsid w:val="007F381A"/>
    <w:rsid w:val="00810F48"/>
    <w:rsid w:val="00812D4E"/>
    <w:rsid w:val="0082263A"/>
    <w:rsid w:val="00844F4D"/>
    <w:rsid w:val="0088639B"/>
    <w:rsid w:val="008A0799"/>
    <w:rsid w:val="008B0216"/>
    <w:rsid w:val="008B65DE"/>
    <w:rsid w:val="008C3723"/>
    <w:rsid w:val="008D01CF"/>
    <w:rsid w:val="008E6912"/>
    <w:rsid w:val="008F5F72"/>
    <w:rsid w:val="00914605"/>
    <w:rsid w:val="00955913"/>
    <w:rsid w:val="009639CC"/>
    <w:rsid w:val="009709A4"/>
    <w:rsid w:val="00973D85"/>
    <w:rsid w:val="009747F7"/>
    <w:rsid w:val="009942DC"/>
    <w:rsid w:val="00996FFC"/>
    <w:rsid w:val="009A377C"/>
    <w:rsid w:val="009B1D59"/>
    <w:rsid w:val="009B26F3"/>
    <w:rsid w:val="009D0529"/>
    <w:rsid w:val="009D1E99"/>
    <w:rsid w:val="009E2CAD"/>
    <w:rsid w:val="009F4136"/>
    <w:rsid w:val="00A00812"/>
    <w:rsid w:val="00A01F9A"/>
    <w:rsid w:val="00A02F42"/>
    <w:rsid w:val="00A15D52"/>
    <w:rsid w:val="00A2747B"/>
    <w:rsid w:val="00A52C4A"/>
    <w:rsid w:val="00A53AFE"/>
    <w:rsid w:val="00A61B46"/>
    <w:rsid w:val="00A738B0"/>
    <w:rsid w:val="00A81DA1"/>
    <w:rsid w:val="00A8258F"/>
    <w:rsid w:val="00A82AC2"/>
    <w:rsid w:val="00AB70FA"/>
    <w:rsid w:val="00AC140A"/>
    <w:rsid w:val="00AD2E7B"/>
    <w:rsid w:val="00AD4E0C"/>
    <w:rsid w:val="00B069EE"/>
    <w:rsid w:val="00B24836"/>
    <w:rsid w:val="00B356F3"/>
    <w:rsid w:val="00B51E1C"/>
    <w:rsid w:val="00B52FF3"/>
    <w:rsid w:val="00B66EA8"/>
    <w:rsid w:val="00B96F49"/>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951AE"/>
    <w:rsid w:val="00CA4E21"/>
    <w:rsid w:val="00CA582A"/>
    <w:rsid w:val="00CB61BF"/>
    <w:rsid w:val="00CE21D1"/>
    <w:rsid w:val="00CF0521"/>
    <w:rsid w:val="00CF5A88"/>
    <w:rsid w:val="00D1060C"/>
    <w:rsid w:val="00D15D54"/>
    <w:rsid w:val="00D16969"/>
    <w:rsid w:val="00D25733"/>
    <w:rsid w:val="00D46E59"/>
    <w:rsid w:val="00D552CD"/>
    <w:rsid w:val="00D857F1"/>
    <w:rsid w:val="00DB1A4A"/>
    <w:rsid w:val="00DC2926"/>
    <w:rsid w:val="00DD507A"/>
    <w:rsid w:val="00E00840"/>
    <w:rsid w:val="00E011C9"/>
    <w:rsid w:val="00E04A1F"/>
    <w:rsid w:val="00E05C63"/>
    <w:rsid w:val="00E06BBA"/>
    <w:rsid w:val="00E07F5E"/>
    <w:rsid w:val="00E14E8D"/>
    <w:rsid w:val="00E20452"/>
    <w:rsid w:val="00E3194C"/>
    <w:rsid w:val="00E31B4A"/>
    <w:rsid w:val="00E3380D"/>
    <w:rsid w:val="00E511CA"/>
    <w:rsid w:val="00E54385"/>
    <w:rsid w:val="00E67733"/>
    <w:rsid w:val="00E927B8"/>
    <w:rsid w:val="00EA1D86"/>
    <w:rsid w:val="00EA3833"/>
    <w:rsid w:val="00EA3C57"/>
    <w:rsid w:val="00EE2654"/>
    <w:rsid w:val="00EF7B71"/>
    <w:rsid w:val="00EF7EEF"/>
    <w:rsid w:val="00F16C74"/>
    <w:rsid w:val="00F30199"/>
    <w:rsid w:val="00F35037"/>
    <w:rsid w:val="00F5406F"/>
    <w:rsid w:val="00F764B2"/>
    <w:rsid w:val="00F8500D"/>
    <w:rsid w:val="00FA2B9C"/>
    <w:rsid w:val="00FC5213"/>
    <w:rsid w:val="00FE01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5C76D33F-136F-4E3D-BEC0-963957C8C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semiHidden/>
    <w:unhideWhenUsed/>
    <w:rsid w:val="001254D9"/>
  </w:style>
  <w:style w:type="character" w:customStyle="1" w:styleId="CommentTextChar">
    <w:name w:val="Comment Text Char"/>
    <w:basedOn w:val="DefaultParagraphFont"/>
    <w:link w:val="CommentText"/>
    <w:uiPriority w:val="99"/>
    <w:semiHidden/>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C1872D-6F17-024D-9B02-4915C3C50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199</TotalTime>
  <Pages>12</Pages>
  <Words>5574</Words>
  <Characters>30439</Characters>
  <Application>Microsoft Macintosh Word</Application>
  <DocSecurity>0</DocSecurity>
  <Lines>490</Lines>
  <Paragraphs>110</Paragraphs>
  <ScaleCrop>false</ScaleCrop>
  <HeadingPairs>
    <vt:vector size="2" baseType="variant">
      <vt:variant>
        <vt:lpstr>Title</vt:lpstr>
      </vt:variant>
      <vt:variant>
        <vt:i4>1</vt:i4>
      </vt:variant>
    </vt:vector>
  </HeadingPairs>
  <TitlesOfParts>
    <vt:vector size="1" baseType="lpstr">
      <vt:lpstr>Capstone</vt:lpstr>
    </vt:vector>
  </TitlesOfParts>
  <Manager/>
  <Company>SMU</Company>
  <LinksUpToDate>false</LinksUpToDate>
  <CharactersWithSpaces>35903</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subject/>
  <dc:creator>Abbott, Deshowitz, Murray</dc:creator>
  <cp:keywords/>
  <dc:description/>
  <cp:lastModifiedBy>Andrew Abbott</cp:lastModifiedBy>
  <cp:revision>10</cp:revision>
  <cp:lastPrinted>2006-03-24T15:58:00Z</cp:lastPrinted>
  <dcterms:created xsi:type="dcterms:W3CDTF">2017-10-25T19:08:00Z</dcterms:created>
  <dcterms:modified xsi:type="dcterms:W3CDTF">2017-10-26T19:47:00Z</dcterms:modified>
  <cp:category/>
</cp:coreProperties>
</file>